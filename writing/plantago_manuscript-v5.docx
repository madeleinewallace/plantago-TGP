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AF74E8" w14:textId="362EF4AC" w:rsidR="00AA5CE2" w:rsidRPr="00AB35B1" w:rsidRDefault="00AB35B1" w:rsidP="00660B24">
      <w:pPr>
        <w:pStyle w:val="Heading2"/>
      </w:pPr>
      <w:r w:rsidRPr="00AB35B1">
        <w:t>ARTICLE TITLE</w:t>
      </w:r>
    </w:p>
    <w:p w14:paraId="74374F37" w14:textId="53D32C78" w:rsidR="00D227DE" w:rsidRPr="00D227DE" w:rsidRDefault="00D227DE" w:rsidP="00660B24">
      <w:pPr>
        <w:pStyle w:val="ListParagraph"/>
        <w:numPr>
          <w:ilvl w:val="0"/>
          <w:numId w:val="11"/>
        </w:numPr>
        <w:spacing w:line="480" w:lineRule="auto"/>
        <w:rPr>
          <w:rFonts w:ascii="Times New Roman" w:hAnsi="Times New Roman" w:cs="Times New Roman"/>
          <w:sz w:val="24"/>
          <w:szCs w:val="24"/>
        </w:rPr>
      </w:pPr>
      <w:r w:rsidRPr="00D227DE">
        <w:rPr>
          <w:rFonts w:ascii="Times New Roman" w:hAnsi="Times New Roman" w:cs="Times New Roman"/>
          <w:sz w:val="24"/>
          <w:szCs w:val="24"/>
        </w:rPr>
        <w:t xml:space="preserve">Limited adaptive value of transgenerational plasticity in </w:t>
      </w:r>
      <w:r w:rsidRPr="00D227DE">
        <w:rPr>
          <w:rFonts w:ascii="Times New Roman" w:hAnsi="Times New Roman" w:cs="Times New Roman"/>
          <w:i/>
          <w:iCs/>
          <w:sz w:val="24"/>
          <w:szCs w:val="24"/>
        </w:rPr>
        <w:t>Plantago patagonica</w:t>
      </w:r>
      <w:r w:rsidRPr="00D227DE">
        <w:rPr>
          <w:rFonts w:ascii="Times New Roman" w:hAnsi="Times New Roman" w:cs="Times New Roman"/>
          <w:sz w:val="24"/>
          <w:szCs w:val="24"/>
        </w:rPr>
        <w:t>, a seed-banking desert annual</w:t>
      </w:r>
    </w:p>
    <w:p w14:paraId="20B3DB68" w14:textId="4E229B5B" w:rsidR="00D227DE" w:rsidRPr="00D227DE" w:rsidRDefault="00D227DE" w:rsidP="00660B24">
      <w:pPr>
        <w:pStyle w:val="ListParagraph"/>
        <w:numPr>
          <w:ilvl w:val="0"/>
          <w:numId w:val="11"/>
        </w:numPr>
        <w:spacing w:line="480" w:lineRule="auto"/>
        <w:rPr>
          <w:rFonts w:ascii="Times New Roman" w:hAnsi="Times New Roman" w:cs="Times New Roman"/>
          <w:sz w:val="24"/>
          <w:szCs w:val="24"/>
        </w:rPr>
      </w:pPr>
      <w:r w:rsidRPr="00D227DE">
        <w:rPr>
          <w:rFonts w:ascii="Times New Roman" w:hAnsi="Times New Roman" w:cs="Times New Roman"/>
          <w:sz w:val="24"/>
          <w:szCs w:val="24"/>
        </w:rPr>
        <w:t>Transgenerational and within generational responses to water limitation in a seed banking desert annual</w:t>
      </w:r>
    </w:p>
    <w:p w14:paraId="40503CBC" w14:textId="0F75D951" w:rsidR="007B7E8D" w:rsidRPr="00660B24" w:rsidRDefault="00D227DE" w:rsidP="00660B24">
      <w:pPr>
        <w:pStyle w:val="ListParagraph"/>
        <w:numPr>
          <w:ilvl w:val="0"/>
          <w:numId w:val="11"/>
        </w:numPr>
        <w:spacing w:line="480" w:lineRule="auto"/>
        <w:rPr>
          <w:rFonts w:ascii="Times New Roman" w:hAnsi="Times New Roman" w:cs="Times New Roman"/>
          <w:sz w:val="24"/>
          <w:szCs w:val="24"/>
        </w:rPr>
      </w:pPr>
      <w:r w:rsidRPr="00D227DE">
        <w:rPr>
          <w:rFonts w:ascii="Times New Roman" w:hAnsi="Times New Roman" w:cs="Times New Roman"/>
          <w:sz w:val="24"/>
          <w:szCs w:val="24"/>
        </w:rPr>
        <w:t xml:space="preserve">Transgenerational and within generational responses to water limitation in </w:t>
      </w:r>
      <w:r w:rsidRPr="00D227DE">
        <w:rPr>
          <w:rFonts w:ascii="Times New Roman" w:hAnsi="Times New Roman" w:cs="Times New Roman"/>
          <w:i/>
          <w:iCs/>
          <w:sz w:val="24"/>
          <w:szCs w:val="24"/>
        </w:rPr>
        <w:t>Plantago patagonica</w:t>
      </w:r>
      <w:r w:rsidRPr="00D227DE">
        <w:rPr>
          <w:rFonts w:ascii="Times New Roman" w:hAnsi="Times New Roman" w:cs="Times New Roman"/>
          <w:sz w:val="24"/>
          <w:szCs w:val="24"/>
        </w:rPr>
        <w:t>, a seed banking desert annual</w:t>
      </w:r>
    </w:p>
    <w:p w14:paraId="446878B1" w14:textId="3922F4C1" w:rsidR="00D227DE" w:rsidRPr="00660B24" w:rsidRDefault="00D227DE" w:rsidP="00660B24">
      <w:pPr>
        <w:spacing w:line="480" w:lineRule="auto"/>
        <w:rPr>
          <w:color w:val="000000" w:themeColor="text1"/>
          <w:vertAlign w:val="superscript"/>
        </w:rPr>
      </w:pPr>
      <w:r w:rsidRPr="00D227DE">
        <w:rPr>
          <w:b/>
          <w:bCs/>
          <w:color w:val="000000" w:themeColor="text1"/>
        </w:rPr>
        <w:t>Author Names</w:t>
      </w:r>
      <w:r>
        <w:rPr>
          <w:color w:val="000000" w:themeColor="text1"/>
        </w:rPr>
        <w:t xml:space="preserve">: </w:t>
      </w:r>
      <w:r w:rsidR="007B7E8D" w:rsidRPr="000A1D35">
        <w:rPr>
          <w:color w:val="000000" w:themeColor="text1"/>
        </w:rPr>
        <w:t>Madeleine Wallace</w:t>
      </w:r>
      <w:r w:rsidR="007B7E8D">
        <w:rPr>
          <w:color w:val="000000" w:themeColor="text1"/>
        </w:rPr>
        <w:t xml:space="preserve"> </w:t>
      </w:r>
      <w:r w:rsidR="007B7E8D" w:rsidRPr="000A1D35">
        <w:rPr>
          <w:color w:val="000000" w:themeColor="text1"/>
          <w:vertAlign w:val="superscript"/>
        </w:rPr>
        <w:t>1</w:t>
      </w:r>
      <w:r w:rsidR="007B7E8D">
        <w:rPr>
          <w:color w:val="000000" w:themeColor="text1"/>
          <w:vertAlign w:val="superscript"/>
        </w:rPr>
        <w:t>,2</w:t>
      </w:r>
      <w:r w:rsidR="007B7E8D">
        <w:rPr>
          <w:color w:val="000000" w:themeColor="text1"/>
        </w:rPr>
        <w:t xml:space="preserve">, </w:t>
      </w:r>
      <w:r w:rsidR="007B7E8D" w:rsidRPr="000A1D35">
        <w:rPr>
          <w:color w:val="000000" w:themeColor="text1"/>
        </w:rPr>
        <w:t xml:space="preserve">Rachel </w:t>
      </w:r>
      <w:r w:rsidR="007B7E8D">
        <w:rPr>
          <w:color w:val="000000" w:themeColor="text1"/>
        </w:rPr>
        <w:t xml:space="preserve">M. </w:t>
      </w:r>
      <w:r w:rsidR="007B7E8D" w:rsidRPr="000A1D35">
        <w:rPr>
          <w:color w:val="000000" w:themeColor="text1"/>
        </w:rPr>
        <w:t>Mitchell</w:t>
      </w:r>
      <w:r w:rsidR="007B7E8D">
        <w:rPr>
          <w:color w:val="000000" w:themeColor="text1"/>
        </w:rPr>
        <w:t xml:space="preserve"> </w:t>
      </w:r>
      <w:r w:rsidR="007B7E8D" w:rsidRPr="000A1D35">
        <w:rPr>
          <w:color w:val="000000" w:themeColor="text1"/>
          <w:vertAlign w:val="superscript"/>
        </w:rPr>
        <w:t>1</w:t>
      </w:r>
    </w:p>
    <w:p w14:paraId="1EF628AB" w14:textId="74526B88" w:rsidR="00D227DE" w:rsidRPr="00660B24" w:rsidRDefault="00D227DE" w:rsidP="00660B24">
      <w:pPr>
        <w:spacing w:line="480" w:lineRule="auto"/>
        <w:rPr>
          <w:color w:val="000000" w:themeColor="text1"/>
        </w:rPr>
      </w:pPr>
      <w:r w:rsidRPr="00D227DE">
        <w:rPr>
          <w:b/>
          <w:bCs/>
          <w:color w:val="000000" w:themeColor="text1"/>
        </w:rPr>
        <w:t>Affiliations:</w:t>
      </w:r>
      <w:r>
        <w:rPr>
          <w:color w:val="000000" w:themeColor="text1"/>
        </w:rPr>
        <w:t xml:space="preserve"> </w:t>
      </w:r>
      <w:r w:rsidR="007B7E8D" w:rsidRPr="000A1D35">
        <w:rPr>
          <w:color w:val="000000" w:themeColor="text1"/>
          <w:vertAlign w:val="superscript"/>
        </w:rPr>
        <w:t>1</w:t>
      </w:r>
      <w:r w:rsidR="007B7E8D" w:rsidRPr="000A1D35">
        <w:rPr>
          <w:color w:val="000000" w:themeColor="text1"/>
        </w:rPr>
        <w:t xml:space="preserve"> School of Natural Resources and the Environment, University of Arizona, Tucson, AZ, 85721</w:t>
      </w:r>
    </w:p>
    <w:p w14:paraId="6C4BB3B8" w14:textId="7666E035" w:rsidR="007B7E8D" w:rsidRDefault="007B7E8D" w:rsidP="00660B24">
      <w:pPr>
        <w:spacing w:line="480" w:lineRule="auto"/>
      </w:pPr>
      <w:r w:rsidRPr="007B7E8D">
        <w:rPr>
          <w:vertAlign w:val="superscript"/>
        </w:rPr>
        <w:t>2</w:t>
      </w:r>
      <w:r>
        <w:rPr>
          <w:vertAlign w:val="superscript"/>
        </w:rPr>
        <w:t xml:space="preserve"> </w:t>
      </w:r>
      <w:r w:rsidRPr="00D227DE">
        <w:rPr>
          <w:b/>
          <w:bCs/>
        </w:rPr>
        <w:t xml:space="preserve">Corresponding </w:t>
      </w:r>
      <w:proofErr w:type="gramStart"/>
      <w:r w:rsidRPr="00D227DE">
        <w:rPr>
          <w:b/>
          <w:bCs/>
        </w:rPr>
        <w:t>author</w:t>
      </w:r>
      <w:proofErr w:type="gramEnd"/>
      <w:r>
        <w:t>:</w:t>
      </w:r>
      <w:r w:rsidRPr="007B7E8D">
        <w:rPr>
          <w:vertAlign w:val="superscript"/>
        </w:rPr>
        <w:t xml:space="preserve"> </w:t>
      </w:r>
      <w:hyperlink r:id="rId8" w:history="1">
        <w:r w:rsidRPr="00CF141B">
          <w:rPr>
            <w:rStyle w:val="Hyperlink"/>
          </w:rPr>
          <w:t>maddiewallace@arizona.edu</w:t>
        </w:r>
      </w:hyperlink>
    </w:p>
    <w:p w14:paraId="368AD07D" w14:textId="77777777" w:rsidR="007B7E8D" w:rsidRDefault="007B7E8D" w:rsidP="00660B24">
      <w:pPr>
        <w:spacing w:line="480" w:lineRule="auto"/>
        <w:rPr>
          <w:b/>
          <w:bCs/>
        </w:rPr>
      </w:pPr>
    </w:p>
    <w:p w14:paraId="0C97A1A3" w14:textId="16683EDB" w:rsidR="007B7E8D" w:rsidRPr="007B7E8D" w:rsidRDefault="007B7E8D" w:rsidP="00660B24">
      <w:pPr>
        <w:spacing w:line="480" w:lineRule="auto"/>
      </w:pPr>
      <w:r w:rsidRPr="007B7E8D">
        <w:t>Manuscript received _______; revision accepted _______.</w:t>
      </w:r>
    </w:p>
    <w:p w14:paraId="3639D570" w14:textId="77777777" w:rsidR="007B7E8D" w:rsidRDefault="007B7E8D" w:rsidP="00660B24">
      <w:pPr>
        <w:spacing w:line="480" w:lineRule="auto"/>
        <w:rPr>
          <w:b/>
          <w:bCs/>
        </w:rPr>
      </w:pPr>
    </w:p>
    <w:p w14:paraId="691EF825" w14:textId="77777777" w:rsidR="00667BB5" w:rsidRPr="00667BB5" w:rsidRDefault="00667BB5" w:rsidP="00660B24">
      <w:pPr>
        <w:spacing w:line="480" w:lineRule="auto"/>
        <w:rPr>
          <w:b/>
          <w:bCs/>
        </w:rPr>
      </w:pPr>
      <w:r w:rsidRPr="00667BB5">
        <w:rPr>
          <w:b/>
          <w:bCs/>
        </w:rPr>
        <w:t>Abstract (250 words):</w:t>
      </w:r>
    </w:p>
    <w:p w14:paraId="64228EA9" w14:textId="77777777" w:rsidR="00667BB5" w:rsidRPr="00667BB5" w:rsidRDefault="00667BB5" w:rsidP="00660B24">
      <w:pPr>
        <w:spacing w:line="480" w:lineRule="auto"/>
      </w:pPr>
      <w:r w:rsidRPr="00660B24">
        <w:rPr>
          <w:b/>
          <w:bCs/>
        </w:rPr>
        <w:t>Premise:</w:t>
      </w:r>
      <w:r w:rsidRPr="00667BB5">
        <w:t xml:space="preserve"> Climate change is intensifying drought and increasing environmental variability, poising major challenges for plant populations in arid ecosystems. Transgenerational plasticity, where environmental conditions experienced by parent plants can influence the phenotype of offspring generations, may be one mechanism by which species can cope with a rapidly changing climate. However, how the presence, extent, and adaptability of TGP remains unclear, especially within species populations. We evaluated how within and transgenerational plasticity shapes trait responses to water limitation across eleven climatically distinct populations of </w:t>
      </w:r>
      <w:r w:rsidRPr="003404B2">
        <w:rPr>
          <w:i/>
          <w:iCs/>
        </w:rPr>
        <w:t>Plantago patagonica</w:t>
      </w:r>
      <w:r w:rsidRPr="00667BB5">
        <w:t>, a seed banking desert annual.</w:t>
      </w:r>
    </w:p>
    <w:p w14:paraId="1CC7E6D4" w14:textId="77777777" w:rsidR="00667BB5" w:rsidRPr="00667BB5" w:rsidRDefault="00667BB5" w:rsidP="00660B24">
      <w:pPr>
        <w:spacing w:line="480" w:lineRule="auto"/>
      </w:pPr>
      <w:r w:rsidRPr="00667BB5">
        <w:lastRenderedPageBreak/>
        <w:t> </w:t>
      </w:r>
    </w:p>
    <w:p w14:paraId="3BEF090A" w14:textId="235C99DE" w:rsidR="00667BB5" w:rsidRPr="00667BB5" w:rsidRDefault="00667BB5" w:rsidP="00660B24">
      <w:pPr>
        <w:spacing w:line="480" w:lineRule="auto"/>
      </w:pPr>
      <w:r w:rsidRPr="00660B24">
        <w:rPr>
          <w:b/>
          <w:bCs/>
        </w:rPr>
        <w:t>Methods:</w:t>
      </w:r>
      <w:r w:rsidRPr="00667BB5">
        <w:t xml:space="preserve"> We used a fully factorial greenhouse experiment to assess the effects of parental collection environment and experimentally imposed water limitation on transgenerational plasticity in Plantago patagonica. We asse</w:t>
      </w:r>
      <w:r w:rsidR="003404B2">
        <w:t>ss</w:t>
      </w:r>
      <w:r w:rsidRPr="00667BB5">
        <w:t xml:space="preserve">ed phenotypic differences in </w:t>
      </w:r>
      <w:r w:rsidR="001F18D1">
        <w:t xml:space="preserve">several performance and fitness </w:t>
      </w:r>
      <w:r w:rsidRPr="00667BB5">
        <w:t xml:space="preserve">traits to determine 1) if there was evidence of </w:t>
      </w:r>
      <w:r w:rsidR="001F18D1">
        <w:t>transgenerational plasticity</w:t>
      </w:r>
      <w:r w:rsidRPr="00667BB5">
        <w:t xml:space="preserve"> in response to water limitation, 2) if collection site climate variability affected the magnitude of the </w:t>
      </w:r>
      <w:r w:rsidR="001F18D1">
        <w:t>transgenerational</w:t>
      </w:r>
      <w:r w:rsidRPr="00667BB5">
        <w:t xml:space="preserve"> response, and 3) if the response was adaptive.</w:t>
      </w:r>
    </w:p>
    <w:p w14:paraId="5C3A9D0C" w14:textId="77777777" w:rsidR="00667BB5" w:rsidRPr="00667BB5" w:rsidRDefault="00667BB5" w:rsidP="00660B24">
      <w:pPr>
        <w:spacing w:line="480" w:lineRule="auto"/>
      </w:pPr>
      <w:r w:rsidRPr="00667BB5">
        <w:t> </w:t>
      </w:r>
    </w:p>
    <w:p w14:paraId="4FA7BC16" w14:textId="4C797E09" w:rsidR="00667BB5" w:rsidRPr="00667BB5" w:rsidRDefault="00667BB5" w:rsidP="00660B24">
      <w:pPr>
        <w:spacing w:line="480" w:lineRule="auto"/>
      </w:pPr>
      <w:r w:rsidRPr="00660B24">
        <w:rPr>
          <w:b/>
          <w:bCs/>
        </w:rPr>
        <w:t>Key Results</w:t>
      </w:r>
      <w:r w:rsidR="001F18D1" w:rsidRPr="00660B24">
        <w:rPr>
          <w:b/>
          <w:bCs/>
        </w:rPr>
        <w:t>:</w:t>
      </w:r>
      <w:r w:rsidR="001F18D1">
        <w:t xml:space="preserve"> </w:t>
      </w:r>
      <w:r w:rsidR="001F18D1" w:rsidRPr="001F18D1">
        <w:t xml:space="preserve">We found limited evidence for adaptive transgenerational plasticity. Instead, consecutive generations of water limitation significantly reduced seed production compared to mismatched or non-water limited histories, suggesting maladaptive transgenerational plasticity in this species. While most plasticity was within-generation, two traits—root biomass and relative growth rate—exhibited </w:t>
      </w:r>
      <w:proofErr w:type="spellStart"/>
      <w:r w:rsidR="001F18D1" w:rsidRPr="001F18D1">
        <w:t>transgenerationally</w:t>
      </w:r>
      <w:proofErr w:type="spellEnd"/>
      <w:r w:rsidR="001F18D1" w:rsidRPr="001F18D1">
        <w:t xml:space="preserve"> plastic patterns dependent on home site climate. Additionally, transgenerational plasticity in root allocation was positively associated with </w:t>
      </w:r>
      <w:r w:rsidR="001F18D1">
        <w:t>flowering success</w:t>
      </w:r>
      <w:r w:rsidR="001F18D1" w:rsidRPr="001F18D1">
        <w:t>, suggesting a link between plasticity in water-acquisition traits and fitness.</w:t>
      </w:r>
    </w:p>
    <w:p w14:paraId="70E772F4" w14:textId="77777777" w:rsidR="00667BB5" w:rsidRPr="00667BB5" w:rsidRDefault="00667BB5" w:rsidP="00660B24">
      <w:pPr>
        <w:spacing w:line="480" w:lineRule="auto"/>
      </w:pPr>
      <w:r w:rsidRPr="00667BB5">
        <w:t> </w:t>
      </w:r>
    </w:p>
    <w:p w14:paraId="3A38B4D8" w14:textId="7115574B" w:rsidR="001F18D1" w:rsidRPr="001F18D1" w:rsidRDefault="00667BB5" w:rsidP="00660B24">
      <w:pPr>
        <w:spacing w:line="480" w:lineRule="auto"/>
      </w:pPr>
      <w:r w:rsidRPr="00660B24">
        <w:rPr>
          <w:b/>
          <w:bCs/>
        </w:rPr>
        <w:t>Conclusions</w:t>
      </w:r>
      <w:r w:rsidR="001F18D1" w:rsidRPr="00660B24">
        <w:rPr>
          <w:b/>
          <w:bCs/>
        </w:rPr>
        <w:t>:</w:t>
      </w:r>
      <w:r w:rsidR="001F18D1">
        <w:t xml:space="preserve"> </w:t>
      </w:r>
      <w:r w:rsidR="001F18D1" w:rsidRPr="001F18D1">
        <w:rPr>
          <w:color w:val="000000"/>
        </w:rPr>
        <w:t>Our findings suggest that in </w:t>
      </w:r>
      <w:r w:rsidR="001F18D1" w:rsidRPr="001F18D1">
        <w:rPr>
          <w:i/>
          <w:iCs/>
          <w:color w:val="000000"/>
        </w:rPr>
        <w:t>P. patagonica</w:t>
      </w:r>
      <w:r w:rsidR="001F18D1" w:rsidRPr="001F18D1">
        <w:rPr>
          <w:color w:val="000000"/>
        </w:rPr>
        <w:t xml:space="preserve">, </w:t>
      </w:r>
      <w:r w:rsidR="001F18D1">
        <w:rPr>
          <w:color w:val="000000"/>
        </w:rPr>
        <w:t>transgenerational plasticity</w:t>
      </w:r>
      <w:r w:rsidR="001F18D1" w:rsidRPr="001F18D1">
        <w:rPr>
          <w:color w:val="000000"/>
        </w:rPr>
        <w:t xml:space="preserve"> may be constrained by environmental unpredictability and trade-offs associated with </w:t>
      </w:r>
      <w:r w:rsidR="001F18D1">
        <w:rPr>
          <w:color w:val="000000"/>
        </w:rPr>
        <w:t xml:space="preserve">its ability to </w:t>
      </w:r>
      <w:r w:rsidR="001F18D1" w:rsidRPr="001F18D1">
        <w:rPr>
          <w:color w:val="000000"/>
        </w:rPr>
        <w:t xml:space="preserve">seed bank. These results highlight the context dependence of </w:t>
      </w:r>
      <w:r w:rsidR="001F18D1">
        <w:rPr>
          <w:color w:val="000000"/>
        </w:rPr>
        <w:t>transgenerational plasticity</w:t>
      </w:r>
      <w:r w:rsidR="001F18D1" w:rsidRPr="001F18D1">
        <w:rPr>
          <w:color w:val="000000"/>
        </w:rPr>
        <w:t xml:space="preserve"> and caution against assuming its adaptiveness under future climate scenarios.</w:t>
      </w:r>
    </w:p>
    <w:p w14:paraId="15F99F5D" w14:textId="77777777" w:rsidR="001F18D1" w:rsidRPr="00667BB5" w:rsidRDefault="001F18D1" w:rsidP="00660B24">
      <w:pPr>
        <w:spacing w:line="480" w:lineRule="auto"/>
      </w:pPr>
    </w:p>
    <w:p w14:paraId="32035346" w14:textId="77777777" w:rsidR="007B7E8D" w:rsidRDefault="007B7E8D" w:rsidP="00660B24">
      <w:pPr>
        <w:spacing w:line="480" w:lineRule="auto"/>
        <w:rPr>
          <w:b/>
          <w:bCs/>
        </w:rPr>
      </w:pPr>
    </w:p>
    <w:p w14:paraId="188F11F5" w14:textId="09AAE0A1" w:rsidR="007B7E8D" w:rsidRPr="009A2927" w:rsidRDefault="007B7E8D" w:rsidP="00660B24">
      <w:pPr>
        <w:spacing w:line="480" w:lineRule="auto"/>
        <w:rPr>
          <w:b/>
          <w:bCs/>
        </w:rPr>
      </w:pPr>
      <w:r>
        <w:rPr>
          <w:b/>
          <w:bCs/>
        </w:rPr>
        <w:lastRenderedPageBreak/>
        <w:t xml:space="preserve">Keywords: </w:t>
      </w:r>
      <w:r w:rsidR="009A2927" w:rsidRPr="00660B24">
        <w:t>climate change; desert annual; drought; environmental</w:t>
      </w:r>
      <w:r w:rsidR="009A2927">
        <w:t xml:space="preserve"> variability; phenotypic plasticity; </w:t>
      </w:r>
      <w:r w:rsidR="009A2927" w:rsidRPr="00EC4C60">
        <w:rPr>
          <w:i/>
          <w:iCs/>
        </w:rPr>
        <w:t>Plantago patagonica</w:t>
      </w:r>
      <w:r w:rsidR="009A2927">
        <w:t>; transgenerational plasticity</w:t>
      </w:r>
    </w:p>
    <w:p w14:paraId="712D6FF7" w14:textId="77777777" w:rsidR="00AA5CE2" w:rsidRDefault="00AA5CE2" w:rsidP="00D227DE">
      <w:pPr>
        <w:rPr>
          <w:b/>
          <w:bCs/>
        </w:rPr>
      </w:pPr>
    </w:p>
    <w:p w14:paraId="59D8D162" w14:textId="77777777" w:rsidR="00AB35B1" w:rsidRPr="00AB35B1" w:rsidRDefault="00AB35B1" w:rsidP="00AB35B1"/>
    <w:p w14:paraId="38CEFE29" w14:textId="013E9B4F" w:rsidR="00E266C7" w:rsidRPr="00AB35B1" w:rsidRDefault="00AA5CE2" w:rsidP="00AB35B1">
      <w:pPr>
        <w:pStyle w:val="Heading2"/>
      </w:pPr>
      <w:r w:rsidRPr="00AB35B1">
        <w:t>INTRODUCTION</w:t>
      </w:r>
    </w:p>
    <w:p w14:paraId="11D2557A" w14:textId="5167CBD5" w:rsidR="00196B14" w:rsidRDefault="003E583F" w:rsidP="00D94B5E">
      <w:pPr>
        <w:spacing w:line="480" w:lineRule="auto"/>
        <w:ind w:firstLine="720"/>
      </w:pPr>
      <w:r w:rsidRPr="00974B87">
        <w:t xml:space="preserve">Ecosystems around the world are facing rapid and unpredictable climatic changes (IPCC 2021). Over the past 50 years, many regions have faced decreased precipitation, increased temperatures, and longer durations between precipitation events </w:t>
      </w:r>
      <w:r w:rsidR="00310E42" w:rsidRPr="00974B87">
        <w:fldChar w:fldCharType="begin"/>
      </w:r>
      <w:r w:rsidR="00DE092C">
        <w:instrText xml:space="preserve"> ADDIN ZOTERO_ITEM CSL_CITATION {"citationID":"pJCVbSU7","properties":{"formattedCitation":"(Spinoni et al., 2019)","plainCitation":"(Spinoni et al., 2019)","noteIndex":0},"citationItems":[{"id":217,"uris":["http://zotero.org/users/6894025/items/4HPUR6KB"],"itemData":{"id":217,"type":"article-journal","abstract":"Study region: This study has three spatial scales: global (0.5°), macro-regional, and country scale. The database of drought events has specific entries for each macro-region and country. Study focus: We constructed a database of meteorological drought events from 1951 to 2016, now hosted by the Global Drought Observatory of the European Commission's Joint Research Centre. Events were detected at macro-regional and country scale based on the separate analysis of the Standardized Precipitation-Evapotranspiration Index (SPEI) and the Standardized Precipitation Index (SPI) at different accumulation scales (from 3 to 72 months), using as input the Global Precipitation Climatology Centre (GPCC) and Climatic Research Unit (CRU) Time Series datasets. The database includes approximately 4800 events based on SPEI-3 and 4500 based on SPI-3. Each event is described by its start and end date, duration, intensity, severity, peak, average and maximum area in drought, and a special score to classify 52 mega-droughts. New hydrological insights for the region under study: We derived trends in drought frequency and severity, separately for SPI and SPEI at a 12-month accumulation scale, which is usually related to hydrological droughts. Results show several drought hotspots in the last decades: Amazonia, southern South America, the Mediterranean region, most of Africa, north-eastern China and, to a lesser extent, central Asia and southern Australia. Over North America, central Europe, central Asia, and Australia, the recent progressive temperature increase outbalanced the increase in precipitation causing more frequent and severe droughts.","container-title":"Journal of Hydrology: Regional Studies","DOI":"10.1016/j.ejrh.2019.100593","ISSN":"22145818","journalAbbreviation":"Journal of Hydrology: Regional Studies","language":"en","page":"100593","source":"DOI.org (Crossref)","title":"A new global database of meteorological drought events from 1951 to 2016","volume":"22","author":[{"family":"Spinoni","given":"Jonathan"},{"family":"Barbosa","given":"Paulo"},{"family":"De Jager","given":"Alfred"},{"family":"McCormick","given":"Niall"},{"family":"Naumann","given":"Gustavo"},{"family":"Vogt","given":"Jürgen V."},{"family":"Magni","given":"Diego"},{"family":"Masante","given":"Dario"},{"family":"Mazzeschi","given":"Marco"}],"issued":{"date-parts":[["2019",4]]}}}],"schema":"https://github.com/citation-style-language/schema/raw/master/csl-citation.json"} </w:instrText>
      </w:r>
      <w:r w:rsidR="00310E42" w:rsidRPr="00974B87">
        <w:fldChar w:fldCharType="separate"/>
      </w:r>
      <w:r w:rsidR="008372D5">
        <w:rPr>
          <w:noProof/>
        </w:rPr>
        <w:t>(Spinoni et al., 2019)</w:t>
      </w:r>
      <w:r w:rsidR="00310E42" w:rsidRPr="00974B87">
        <w:fldChar w:fldCharType="end"/>
      </w:r>
      <w:r w:rsidR="00CF0880">
        <w:t xml:space="preserve"> and this trend is </w:t>
      </w:r>
      <w:r w:rsidRPr="00974B87">
        <w:t>expected</w:t>
      </w:r>
      <w:r w:rsidR="00CF0880">
        <w:t xml:space="preserve"> to accelerate</w:t>
      </w:r>
      <w:r w:rsidRPr="00974B87">
        <w:t xml:space="preserve"> across many landscapes in the coming decade </w:t>
      </w:r>
      <w:r w:rsidR="00310E42" w:rsidRPr="00974B87">
        <w:fldChar w:fldCharType="begin"/>
      </w:r>
      <w:r w:rsidR="00DE092C">
        <w:instrText xml:space="preserve"> ADDIN ZOTERO_ITEM CSL_CITATION {"citationID":"W5dza6GB","properties":{"formattedCitation":"(Dai, 2011)","plainCitation":"(Dai, 2011)","noteIndex":0},"citationItems":[{"id":419,"uris":["http://zotero.org/users/6894025/items/UQG3RXCV"],"itemData":{"id":419,"type":"article-journal","container-title":"WIREs Climate Change","DOI":"10.1002/wcc.81","ISSN":"1757-7780, 1757-7799","issue":"1","journalAbbreviation":"WIREs Clim Change","language":"en","page":"45-65","source":"DOI.org (Crossref)","title":"Drought under global warming: a review","title-short":"Drought under global warming","volume":"2","author":[{"family":"Dai","given":"Aiguo"}],"issued":{"date-parts":[["2011",1]]}}}],"schema":"https://github.com/citation-style-language/schema/raw/master/csl-citation.json"} </w:instrText>
      </w:r>
      <w:r w:rsidR="00310E42" w:rsidRPr="00974B87">
        <w:fldChar w:fldCharType="separate"/>
      </w:r>
      <w:r w:rsidR="008372D5">
        <w:rPr>
          <w:noProof/>
        </w:rPr>
        <w:t>(Dai, 2011)</w:t>
      </w:r>
      <w:r w:rsidR="00310E42" w:rsidRPr="00974B87">
        <w:fldChar w:fldCharType="end"/>
      </w:r>
      <w:r w:rsidRPr="00974B87">
        <w:t xml:space="preserve">. These drought events, driven by climate change, pose a significant problem for plant populations and communities. In response to these changes, most organisms are expected to (1) migrate, (2) undergo adaptive genetic changes, </w:t>
      </w:r>
      <w:r w:rsidR="00D075DB" w:rsidRPr="00974B87">
        <w:t>and/</w:t>
      </w:r>
      <w:r w:rsidRPr="00974B87">
        <w:t xml:space="preserve">or (3) exhibit phenotypic plasticity </w:t>
      </w:r>
      <w:r w:rsidR="00CC2A24" w:rsidRPr="00974B87">
        <w:fldChar w:fldCharType="begin"/>
      </w:r>
      <w:r w:rsidR="00DE092C">
        <w:instrText xml:space="preserve"> ADDIN ZOTERO_ITEM CSL_CITATION {"citationID":"23JYpF4E","properties":{"formattedCitation":"(Hoffmann &amp; Sgr\\uc0\\u242{}, 2011)","plainCitation":"(Hoffmann &amp; Sgrò, 2011)","noteIndex":0},"citationItems":[{"id":420,"uris":["http://zotero.org/users/6894025/items/YD9EB8RE"],"itemData":{"id":420,"type":"article-journal","abstract":"Natural populations are responding to global climate change by shifting their geographical distribution and the timing of their growth and reproduction, but for many species, such responses are likely to be inadequate to counter the speed and magnitude of climate change. Can evolutionary change help their cause? Ary Hoffmann and Carla Sgrò review the evidence for evolutionary adaptation in response to recent climate change and consider the implications for population and ecosystem management.","container-title":"Nature","DOI":"10.1038/nature09670","ISSN":"1476-4687","issue":"7335","language":"en","license":"2011 Nature Publishing Group, a division of Macmillan Publishers Limited. All Rights Reserved.","note":"number: 7335\npublisher: Nature Publishing Group","page":"479-485","source":"www.nature.com","title":"Climate change and evolutionary adaptation","volume":"470","author":[{"family":"Hoffmann","given":"Ary A."},{"family":"Sgrò","given":"Carla M."}],"issued":{"date-parts":[["2011",2]]}}}],"schema":"https://github.com/citation-style-language/schema/raw/master/csl-citation.json"} </w:instrText>
      </w:r>
      <w:r w:rsidR="00CC2A24" w:rsidRPr="00974B87">
        <w:fldChar w:fldCharType="separate"/>
      </w:r>
      <w:r w:rsidR="008372D5" w:rsidRPr="008372D5">
        <w:rPr>
          <w:rFonts w:eastAsiaTheme="majorEastAsia"/>
        </w:rPr>
        <w:t xml:space="preserve">(Hoffmann &amp; </w:t>
      </w:r>
      <w:proofErr w:type="spellStart"/>
      <w:r w:rsidR="008372D5" w:rsidRPr="008372D5">
        <w:rPr>
          <w:rFonts w:eastAsiaTheme="majorEastAsia"/>
        </w:rPr>
        <w:t>Sgrò</w:t>
      </w:r>
      <w:proofErr w:type="spellEnd"/>
      <w:r w:rsidR="008372D5" w:rsidRPr="008372D5">
        <w:rPr>
          <w:rFonts w:eastAsiaTheme="majorEastAsia"/>
        </w:rPr>
        <w:t>, 2011)</w:t>
      </w:r>
      <w:r w:rsidR="00CC2A24" w:rsidRPr="00974B87">
        <w:fldChar w:fldCharType="end"/>
      </w:r>
      <w:r w:rsidRPr="00974B87">
        <w:t xml:space="preserve">. </w:t>
      </w:r>
      <w:r w:rsidR="0059341E" w:rsidRPr="00974B87">
        <w:t xml:space="preserve"> </w:t>
      </w:r>
      <w:r w:rsidR="00CF0880">
        <w:t>As s</w:t>
      </w:r>
      <w:r w:rsidR="0059341E" w:rsidRPr="00974B87">
        <w:t>essile organisms</w:t>
      </w:r>
      <w:r w:rsidR="00CF0880">
        <w:t>,</w:t>
      </w:r>
      <w:r w:rsidRPr="00974B87">
        <w:t xml:space="preserve"> it</w:t>
      </w:r>
      <w:r w:rsidR="0059341E" w:rsidRPr="00974B87">
        <w:t xml:space="preserve"> is un</w:t>
      </w:r>
      <w:r w:rsidRPr="00974B87">
        <w:t xml:space="preserve">likely that most plant populations will be able to keep pace with these climatic changes on an evolutionary scale and may not migrate fast enough to </w:t>
      </w:r>
      <w:r w:rsidR="00CF0880">
        <w:t>persist</w:t>
      </w:r>
      <w:r w:rsidR="00CF0880" w:rsidRPr="00974B87">
        <w:t xml:space="preserve"> </w:t>
      </w:r>
      <w:r w:rsidR="00496BB2" w:rsidRPr="00974B87">
        <w:fldChar w:fldCharType="begin"/>
      </w:r>
      <w:r w:rsidR="00DE092C">
        <w:instrText xml:space="preserve"> ADDIN ZOTERO_ITEM CSL_CITATION {"citationID":"XJGixhiC","properties":{"formattedCitation":"(Song et al., 2021)","plainCitation":"(Song et al., 2021)","noteIndex":0},"citationItems":[{"id":422,"uris":["http://zotero.org/users/6894025/items/DRZVJPDA"],"itemData":{"id":422,"type":"article-journal","abstract":"Plants track changing climate partly by shifting their phenology, the timing of recurring biological events. It is unknown whether these observed phenological shifts are sufficient to keep pace with rapid climate changes. Phenological mismatch, or the desynchronization between the timing of critical phenological events, has long been hypothesized but rarely quantified on a large scale. It is even less clear how human activities have contributed to this emergent phenological mismatch. In this study, we used remote sensing observations to systematically evaluate how plant phenological shifts have kept pace with warming trends at the continental scale. In particular, we developed a metric of spatial mismatch that connects empirical spatiotemporal data to ecological theory using the “velocity of change” approach. In northern mid-to high-latitude regions (between 30–70°N) over the last three decades (1981–2014), we found evidence of a widespread mismatch between land surface phenology and climate where isolines of phenology lag behind or move in the opposite direction to the isolines of climate. These mismatches were more pronounced in human-dominated landscapes, suggesting a relationship between human activities and the desynchronization of phenology dynamics with climate variations. Results were corroborated with independent ground observations that indicate the mismatch of spring phenology increases with human population density for several plant species. This study reveals the possibility that not even some of the foremost responses in vegetation activity match the pace of recent warming. This systematic analysis of climate-phenology mismatch has important implications for the sustainable management of vegetation in human-dominated landscapes under climate change.","container-title":"AGU Advances","DOI":"10.1029/2021AV000431","ISSN":"2576-604X, 2576-604X","issue":"4","journalAbbreviation":"AGU Advances","language":"en","source":"DOI.org (Crossref)","title":"Widespread Mismatch Between Phenology and Climate in Human‐Dominated Landscapes","URL":"https://onlinelibrary.wiley.com/doi/10.1029/2021AV000431","volume":"2","author":[{"family":"Song","given":"Yiluan"},{"family":"Zajic","given":"Christopher J."},{"family":"Hwang","given":"Taehee"},{"family":"Hakkenberg","given":"Christopher R."},{"family":"Zhu","given":"Kai"}],"accessed":{"date-parts":[["2022",11,16]]},"issued":{"date-parts":[["2021",12]]}}}],"schema":"https://github.com/citation-style-language/schema/raw/master/csl-citation.json"} </w:instrText>
      </w:r>
      <w:r w:rsidR="00496BB2" w:rsidRPr="00974B87">
        <w:fldChar w:fldCharType="separate"/>
      </w:r>
      <w:r w:rsidR="008372D5">
        <w:rPr>
          <w:noProof/>
        </w:rPr>
        <w:t>(Song et al., 2021)</w:t>
      </w:r>
      <w:r w:rsidR="00496BB2" w:rsidRPr="00974B87">
        <w:fldChar w:fldCharType="end"/>
      </w:r>
      <w:r w:rsidRPr="00974B87">
        <w:t>.</w:t>
      </w:r>
      <w:r w:rsidR="00B8562B" w:rsidRPr="00974B87">
        <w:t xml:space="preserve"> </w:t>
      </w:r>
      <w:r w:rsidR="00041A0C" w:rsidRPr="00974B87">
        <w:t xml:space="preserve"> </w:t>
      </w:r>
      <w:r w:rsidRPr="00974B87">
        <w:t>Phenotypic plasticity</w:t>
      </w:r>
      <w:r w:rsidR="00CF0880">
        <w:t xml:space="preserve">, however, can </w:t>
      </w:r>
      <w:r w:rsidR="00041A0C" w:rsidRPr="00974B87">
        <w:t>allo</w:t>
      </w:r>
      <w:r w:rsidR="00CF0880">
        <w:t>w</w:t>
      </w:r>
      <w:r w:rsidR="0059341E" w:rsidRPr="00974B87">
        <w:t xml:space="preserve"> plants </w:t>
      </w:r>
      <w:r w:rsidR="00041A0C" w:rsidRPr="00974B87">
        <w:t>to rapidly</w:t>
      </w:r>
      <w:r w:rsidR="0059341E" w:rsidRPr="00974B87">
        <w:t xml:space="preserve"> respon</w:t>
      </w:r>
      <w:r w:rsidR="00041A0C" w:rsidRPr="00974B87">
        <w:t>d</w:t>
      </w:r>
      <w:r w:rsidR="0059341E" w:rsidRPr="00974B87">
        <w:t xml:space="preserve"> to </w:t>
      </w:r>
      <w:r w:rsidR="00E0720D">
        <w:t>variations</w:t>
      </w:r>
      <w:r w:rsidR="0059341E" w:rsidRPr="00974B87">
        <w:t xml:space="preserve"> in</w:t>
      </w:r>
      <w:r w:rsidRPr="00974B87">
        <w:t xml:space="preserve"> </w:t>
      </w:r>
      <w:r w:rsidR="00E0720D">
        <w:t>climate</w:t>
      </w:r>
      <w:r w:rsidR="00041A0C" w:rsidRPr="00974B87">
        <w:t xml:space="preserve">. </w:t>
      </w:r>
      <w:r w:rsidR="00B8562B" w:rsidRPr="00974B87">
        <w:t>Phenotypic plasticity is</w:t>
      </w:r>
      <w:r w:rsidR="00041A0C" w:rsidRPr="00974B87">
        <w:t xml:space="preserve"> </w:t>
      </w:r>
      <w:r w:rsidR="00CF0880">
        <w:t>most often considered in the contexts</w:t>
      </w:r>
      <w:r w:rsidR="009F0DF9" w:rsidRPr="00974B87">
        <w:t xml:space="preserve"> </w:t>
      </w:r>
      <w:r w:rsidR="00CF0880">
        <w:t xml:space="preserve">of </w:t>
      </w:r>
      <w:r w:rsidR="00041A0C" w:rsidRPr="00974B87">
        <w:t xml:space="preserve">individuals </w:t>
      </w:r>
      <w:r w:rsidR="00CF0880">
        <w:t>responding</w:t>
      </w:r>
      <w:r w:rsidR="00041A0C" w:rsidRPr="00974B87">
        <w:t xml:space="preserve"> to their immediate environment, with the range of expression limited by evolution and genetic factors.</w:t>
      </w:r>
      <w:r w:rsidR="001C147B" w:rsidRPr="00974B87">
        <w:t xml:space="preserve"> </w:t>
      </w:r>
      <w:r w:rsidR="00041A0C" w:rsidRPr="00974B87">
        <w:t xml:space="preserve"> </w:t>
      </w:r>
      <w:r w:rsidR="009F0DF9" w:rsidRPr="00974B87">
        <w:t>However</w:t>
      </w:r>
      <w:r w:rsidR="00041A0C" w:rsidRPr="00974B87">
        <w:t>, there is increasing evidence that environmental conditions experienced by parent plants can influence the phenotype and degree of plasticity in offspring generations</w:t>
      </w:r>
      <w:r w:rsidR="00E0324B">
        <w:t xml:space="preserve"> </w:t>
      </w:r>
      <w:r w:rsidR="007E7C1F" w:rsidRPr="00974B87">
        <w:fldChar w:fldCharType="begin"/>
      </w:r>
      <w:r w:rsidR="00DE092C">
        <w:instrText xml:space="preserve"> ADDIN ZOTERO_ITEM CSL_CITATION {"citationID":"uUuONmrZ","properties":{"formattedCitation":"(Bonduriansky, 2021; Herman &amp; Sultan, 2011; Uller, 2008)","plainCitation":"(Bonduriansky, 2021; Herman &amp; Sultan, 2011; Uller, 2008)","noteIndex":0},"citationItems":[{"id":300,"uris":["http://zotero.org/users/6894025/items/299UKW8G"],"itemData":{"id":300,"type":"chapter","container-title":"Phenotypic Plasticity &amp; Evolution","event-place":"Boca Raton","ISBN":"978-0-429-34300-1","note":"DOI: 10.1201/9780429343001","publisher":"CRC Press","publisher-place":"Boca Raton","title":"Plasticity Across Generations","title-short":"Phenotypic Plasticity &amp; Evolution","author":[{"family":"Bonduriansky","given":"Russell"}],"issued":{"date-parts":[["2021",5,31]]}}},{"id":167,"uris":["http://zotero.org/users/6894025/items/Q8X4U2F6"],"itemData":{"id":167,"type":"article-journal","abstract":"Plants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id":70,"uris":["http://zotero.org/users/6894025/items/TXQ9VRPE"],"itemData":{"id":70,"type":"article-journal","container-title":"Trends in Ecology &amp; Evolution","DOI":"10.1016/j.tree.2008.04.005","ISSN":"01695347","issue":"8","journalAbbreviation":"Trends in Ecology &amp; Evolution","language":"en","page":"432-438","source":"DOI.org (Crossref)","title":"Developmental plasticity and the evolution of parental effects","volume":"23","author":[{"family":"Uller","given":"T"}],"issued":{"date-parts":[["2008",8]]}}}],"schema":"https://github.com/citation-style-language/schema/raw/master/csl-citation.json"} </w:instrText>
      </w:r>
      <w:r w:rsidR="007E7C1F" w:rsidRPr="00974B87">
        <w:fldChar w:fldCharType="separate"/>
      </w:r>
      <w:r w:rsidR="008372D5">
        <w:rPr>
          <w:noProof/>
        </w:rPr>
        <w:t>(Bonduriansky, 2021; Herman &amp; Sultan, 2011; Uller, 2008)</w:t>
      </w:r>
      <w:r w:rsidR="007E7C1F" w:rsidRPr="00974B87">
        <w:fldChar w:fldCharType="end"/>
      </w:r>
      <w:r w:rsidR="00DE74E5" w:rsidRPr="00974B87">
        <w:t xml:space="preserve">. </w:t>
      </w:r>
      <w:r w:rsidR="00041A0C" w:rsidRPr="00974B87">
        <w:t>Termed “</w:t>
      </w:r>
      <w:bookmarkStart w:id="0" w:name="_Hlk199851033"/>
      <w:r w:rsidR="00041A0C" w:rsidRPr="00974B87">
        <w:t>transgenerational plasticity</w:t>
      </w:r>
      <w:bookmarkEnd w:id="0"/>
      <w:r w:rsidR="00DF5A9F">
        <w:t>”</w:t>
      </w:r>
      <w:r w:rsidR="00DE092C">
        <w:t xml:space="preserve"> (</w:t>
      </w:r>
      <w:bookmarkStart w:id="1" w:name="_Hlk199851310"/>
      <w:r w:rsidR="00DE092C">
        <w:t>TGP</w:t>
      </w:r>
      <w:bookmarkEnd w:id="1"/>
      <w:r w:rsidR="00DE092C">
        <w:t>)</w:t>
      </w:r>
      <w:r w:rsidR="00801A4F" w:rsidRPr="00974B87">
        <w:t>,</w:t>
      </w:r>
      <w:r w:rsidR="009F0DF9" w:rsidRPr="00974B87">
        <w:t xml:space="preserve"> this mechanism may represent an additional </w:t>
      </w:r>
      <w:r w:rsidR="0052280B">
        <w:t xml:space="preserve">process </w:t>
      </w:r>
      <w:r w:rsidR="009F0DF9" w:rsidRPr="00974B87">
        <w:t>by which species cope with a shifting climate.</w:t>
      </w:r>
    </w:p>
    <w:p w14:paraId="7AA03E07" w14:textId="635E7DC8" w:rsidR="00D94B5E" w:rsidRPr="00974B87" w:rsidRDefault="00BE33F6" w:rsidP="00DD1F60">
      <w:pPr>
        <w:spacing w:line="480" w:lineRule="auto"/>
        <w:ind w:firstLine="720"/>
      </w:pPr>
      <w:r>
        <w:t>This form o</w:t>
      </w:r>
      <w:r w:rsidR="0052280B">
        <w:t>f</w:t>
      </w:r>
      <w:r>
        <w:t xml:space="preserve"> </w:t>
      </w:r>
      <w:commentRangeStart w:id="2"/>
      <w:commentRangeStart w:id="3"/>
      <w:r>
        <w:t xml:space="preserve">inheritance </w:t>
      </w:r>
      <w:commentRangeEnd w:id="2"/>
      <w:r w:rsidR="00DF5A9F">
        <w:rPr>
          <w:rStyle w:val="CommentReference"/>
          <w:rFonts w:asciiTheme="majorHAnsi" w:eastAsiaTheme="majorEastAsia" w:hAnsiTheme="majorHAnsi" w:cstheme="majorBidi"/>
        </w:rPr>
        <w:commentReference w:id="2"/>
      </w:r>
      <w:commentRangeEnd w:id="3"/>
      <w:r w:rsidR="00DE092C">
        <w:rPr>
          <w:rStyle w:val="CommentReference"/>
          <w:rFonts w:asciiTheme="majorHAnsi" w:eastAsiaTheme="majorEastAsia" w:hAnsiTheme="majorHAnsi" w:cstheme="majorBidi"/>
        </w:rPr>
        <w:commentReference w:id="3"/>
      </w:r>
      <w:r>
        <w:t xml:space="preserve">may serve as a source of phenotypic variation with significant </w:t>
      </w:r>
      <w:r w:rsidR="006E0A01">
        <w:t>evolutionary</w:t>
      </w:r>
      <w:r>
        <w:t xml:space="preserve"> consequences, particularly if it influences offspring fitness</w:t>
      </w:r>
      <w:r w:rsidR="00732A04">
        <w:t xml:space="preserve"> </w:t>
      </w:r>
      <w:r w:rsidR="0033182D">
        <w:fldChar w:fldCharType="begin"/>
      </w:r>
      <w:r w:rsidR="00DE092C">
        <w:instrText xml:space="preserve"> ADDIN ZOTERO_ITEM CSL_CITATION {"citationID":"sMWRQNoz","properties":{"formattedCitation":"(Donelson et al., 2018; Herman &amp; Sultan, 2011)","plainCitation":"(Donelson et al., 2018; Herman &amp; Sultan, 2011)","noteIndex":0},"citationItems":[{"id":213,"uris":["http://zotero.org/users/6894025/items/JFFHG5DU"],"itemData":{"id":213,"type":"article-journal","abstract":"Phenotypic plasticity, both within and across generations, is an important mechanism that organisms use to cope with rapid climate change. While an increasing number of studies show that plasticity across generations (transgenerational plasticity or TGP) may occur, we have limited understanding of key aspects of TGP, such as the environmental conditions that may promote it, its relationship to within-generation plasticity (WGP) and its role in evolutionary potential. In this review, we consider how the detection of TGP in climate change experiments is affected by the predictability of environmental variation, as well as the timing and magnitude of environmental change cues applied. We also discuss the need to design experiments that are able to distinguish TGP from selection and TGP from WGP in multigenerational experiments. We conclude by suggesting future research directions that build on the knowledge to date and admit the limitations that exist, which will depend on the way environmental change is simulated and the type of experimental design used. Such an approach will open up this burgeoning area of research to a wider variety of organisms and allow better predictive capacity of the role of TGP in the response of organisms to future climate change.","container-title":"Global Change Biology","DOI":"10.1111/gcb.13903","ISSN":"1365-2486","issue":"1","language":"en","note":"_eprint: https://onlinelibrary.wiley.com/doi/pdf/10.1111/gcb.13903","page":"13-34","source":"Wiley Online Library","title":"Transgenerational plasticity and climate change experiments: Where do we go from here?","title-short":"Transgenerational plasticity and climate change experiments","volume":"24","author":[{"family":"Donelson","given":"Jennifer M."},{"family":"Salinas","given":"Santiago"},{"family":"Munday","given":"Philip L."},{"family":"Shama","given":"Lisa N. S."}],"issued":{"date-parts":[["2018"]]}}},{"id":167,"uris":["http://zotero.org/users/6894025/items/Q8X4U2F6"],"itemData":{"id":167,"type":"article-journal","abstract":"Plants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schema":"https://github.com/citation-style-language/schema/raw/master/csl-citation.json"} </w:instrText>
      </w:r>
      <w:r w:rsidR="0033182D">
        <w:fldChar w:fldCharType="separate"/>
      </w:r>
      <w:r w:rsidR="008372D5">
        <w:rPr>
          <w:noProof/>
        </w:rPr>
        <w:t xml:space="preserve">(Donelson et al., 2018; </w:t>
      </w:r>
      <w:r w:rsidR="008372D5">
        <w:rPr>
          <w:noProof/>
        </w:rPr>
        <w:lastRenderedPageBreak/>
        <w:t>Herman &amp; Sultan, 2011)</w:t>
      </w:r>
      <w:r w:rsidR="0033182D">
        <w:fldChar w:fldCharType="end"/>
      </w:r>
      <w:r w:rsidR="002A137D">
        <w:t xml:space="preserve">. </w:t>
      </w:r>
      <w:r w:rsidR="005D5C2D">
        <w:t>In many cases</w:t>
      </w:r>
      <w:r w:rsidR="00303FBB" w:rsidRPr="00974B87">
        <w:t xml:space="preserve">, </w:t>
      </w:r>
      <w:r w:rsidR="005D5C2D">
        <w:t xml:space="preserve">exposure to </w:t>
      </w:r>
      <w:r w:rsidR="00F475D9">
        <w:t>environmental</w:t>
      </w:r>
      <w:r w:rsidR="005D5C2D">
        <w:t xml:space="preserve"> stress across multiple generations</w:t>
      </w:r>
      <w:r w:rsidR="00303FBB" w:rsidRPr="00974B87">
        <w:t xml:space="preserve"> can have a positive </w:t>
      </w:r>
      <w:r w:rsidR="00303FBB">
        <w:t xml:space="preserve">anticipatory </w:t>
      </w:r>
      <w:r w:rsidR="00303FBB" w:rsidRPr="00974B87">
        <w:t>effect</w:t>
      </w:r>
      <w:r w:rsidR="00C82894">
        <w:t>, improving offspring performance under similar stressful conditions</w:t>
      </w:r>
      <w:r w:rsidR="00303FBB" w:rsidRPr="00974B87">
        <w:t xml:space="preserve"> </w:t>
      </w:r>
      <w:r w:rsidR="00303FBB">
        <w:fldChar w:fldCharType="begin"/>
      </w:r>
      <w:r w:rsidR="00DE092C">
        <w:instrText xml:space="preserve"> ADDIN ZOTERO_ITEM CSL_CITATION {"citationID":"VZ93B7ac","properties":{"formattedCitation":"(Bonduriansky, 2021; J. Marshall &amp; Uller, 2007; Yin et al., 2019)","plainCitation":"(Bonduriansky, 2021; J. Marshall &amp; Uller, 2007; Yin et al., 2019)","noteIndex":0},"citationItems":[{"id":300,"uris":["http://zotero.org/users/6894025/items/299UKW8G"],"itemData":{"id":300,"type":"chapter","container-title":"Phenotypic Plasticity &amp; Evolution","event-place":"Boca Raton","ISBN":"978-0-429-34300-1","note":"DOI: 10.1201/9780429343001","publisher":"CRC Press","publisher-place":"Boca Raton","title":"Plasticity Across Generations","title-short":"Phenotypic Plasticity &amp; Evolution","author":[{"family":"Bonduriansky","given":"Russell"}],"issued":{"date-parts":[["2021",5,31]]}}},{"id":85,"uris":["http://zotero.org/users/6894025/items/BAE7HRZA"],"itemData":{"id":85,"type":"article-journal","abstract":"Maternal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Marshall","given":"Dustin"},{"family":"Uller","given":"Tobias"}],"issued":{"date-parts":[["2007"]]}}},{"id":79,"uris":["http://zotero.org/users/6894025/items/9GS5AZ9K"],"itemData":{"id":79,"type":"article-journal","abstract":"The adaptive value of transgenerational effects (the ancestor environmental effects on offspring) in changing environments has received much attention in recent years, but the related empirical evidence remains equivocal. Here, we conducted a meta-analysis summarising 139 experimental studies in plants and animals with 1170 effect sizes to investigate the generality of transgenerational effects across taxa, traits, and environmental contexts. It was found that transgenerational effects generally enhanced offspring performance in response to both stressful and benign conditions. The strongest effects are in annual plants and invertebrates, whereas vertebrates appear to benefit mostly under benign conditions, and perennial plants show hardly any transgenerational responses at all. These differences among taxonomic/life-history groups possibly reflect that vertebrates can avoid stressful conditions through their mobility, and longer-lived plants have alternative strategies. In addition to environmental contexts and taxonomic/life-history groups, transgenerational effects also varied among traits and developmental stages of ancestors and offspring, but the effects were similarly strong across three generations of offspring. By way of a more comprehensive data set and a different effect size, our results differ from those of a recent meta-analysis, suggesting that transgenerational effects are widespread, strong and persistent and can substantially impact the responses of plants and animals to changing environments.","container-title":"Ecology Letters","DOI":"10.1111/ele.13373","ISSN":"1461-0248","issue":"11","language":"en","license":"© 2019 John Wiley &amp; Sons Ltd/CNRS","note":"_eprint: https://onlinelibrary.wiley.com/doi/pdf/10.1111/ele.13373","page":"1976-1986","source":"Wiley Online Library","title":"Transgenerational effects benefit offspring across diverse environments: a meta-analysis in plants and animals","title-short":"Transgenerational effects benefit offspring across diverse environments","volume":"22","author":[{"family":"Yin","given":"Junjie"},{"family":"Zhou","given":"Ming"},{"family":"Lin","given":"Zeru"},{"family":"Li","given":"Qingshun Q."},{"family":"Zhang","given":"Yuan-Ye"}],"issued":{"date-parts":[["2019"]]}}}],"schema":"https://github.com/citation-style-language/schema/raw/master/csl-citation.json"} </w:instrText>
      </w:r>
      <w:r w:rsidR="00303FBB">
        <w:fldChar w:fldCharType="separate"/>
      </w:r>
      <w:r w:rsidR="008372D5">
        <w:rPr>
          <w:noProof/>
        </w:rPr>
        <w:t>(Bonduriansky, 2021; J. Marshall &amp; Uller, 2007; Yin et al., 2019)</w:t>
      </w:r>
      <w:r w:rsidR="00303FBB">
        <w:fldChar w:fldCharType="end"/>
      </w:r>
      <w:r w:rsidR="00303FBB" w:rsidRPr="00974B87">
        <w:t>.</w:t>
      </w:r>
      <w:r w:rsidR="00303FBB">
        <w:t xml:space="preserve"> </w:t>
      </w:r>
      <w:r w:rsidR="002A137D">
        <w:t xml:space="preserve">Adaptive </w:t>
      </w:r>
      <w:r w:rsidR="00A1233D">
        <w:t>TGP</w:t>
      </w:r>
      <w:r w:rsidR="002A137D">
        <w:t xml:space="preserve"> </w:t>
      </w:r>
      <w:r w:rsidR="003C620B">
        <w:t>occurs</w:t>
      </w:r>
      <w:r w:rsidR="002A137D">
        <w:t xml:space="preserve"> when parent</w:t>
      </w:r>
      <w:r w:rsidR="00DD1F60">
        <w:t>al</w:t>
      </w:r>
      <w:r w:rsidR="002A137D">
        <w:t xml:space="preserve"> expos</w:t>
      </w:r>
      <w:r w:rsidR="00DD1F60">
        <w:t>ure</w:t>
      </w:r>
      <w:r w:rsidR="002A137D">
        <w:t xml:space="preserve"> to an environmental stressor</w:t>
      </w:r>
      <w:r w:rsidR="00E0324B">
        <w:t xml:space="preserve"> enhances</w:t>
      </w:r>
      <w:r w:rsidR="003C620B">
        <w:t xml:space="preserve"> offspring fitness in response to the same environmental stressor</w:t>
      </w:r>
      <w:r w:rsidR="000D6A82">
        <w:t xml:space="preserve"> </w:t>
      </w:r>
      <w:r w:rsidR="001B64F1">
        <w:fldChar w:fldCharType="begin"/>
      </w:r>
      <w:r w:rsidR="00DE092C">
        <w:instrText xml:space="preserve"> ADDIN ZOTERO_ITEM CSL_CITATION {"citationID":"GLLnY6gQ","properties":{"formattedCitation":"(Bell &amp; Hellmann, 2019; Colicchio &amp; Herman, 2020; Donelson et al., 2018; Engqvist &amp; Reinhold, 2016)","plainCitation":"(Bell &amp; Hellmann, 2019; Colicchio &amp; Herman, 2020; Donelson et al., 2018; Engqvist &amp; Reinhold, 2016)","noteIndex":0},"citationItems":[{"id":276,"uris":["http://zotero.org/users/6894025/items/SFFDPEA7"],"itemData":{"id":276,"type":"article-journal","abstract":"Transgenerational plasticity (TGP) occurs when the environment experienced by a parent influences the development of their offspring. In this article, we develop a framework for understanding the mechanisms and multigenerational consequences of TGP. First, we conceptualize the mechanisms of TGP in the context of communication between parents (senders) and offspring (receivers) by dissecting the steps between an environmental cue received by a parent and its resulting effects on the phenotype of one or more future generations. Breaking down the problem in this way highlights the diversity of mechanisms likely to be involved in the process. Second, we review the literature on multigenerational effects and find that the documented patterns across generations are diverse. We categorize different multigenerational patterns and explore the proximate and ultimate mechanisms that can generate them. Throughout, we highlight opportunities for future work in this dynamic and integrative area of study.","container-title":"Annual Review of Ecology, Evolution, and Systematics","DOI":"10.1146/annurev-ecolsys-110218-024613","ISSN":"1543-592X, 1545-2069","issue":"Volume 50, 2019","language":"en","note":"publisher: Annual Reviews","page":"97-118","source":"www.annualreviews.org","title":"An Integrative Framework for Understanding the Mechanisms and Multigenerational Consequences of Transgenerational Plasticity","volume":"50","author":[{"family":"Bell","given":"Alison M."},{"family":"Hellmann","given":"Jennifer K."}],"issued":{"date-parts":[["2019",11,2]]}}},{"id":69,"uris":["http://zotero.org/users/6894025/items/BVXGKD7M"],"itemData":{"id":69,"type":"article-journal","abstract":"Effects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M."},{"family":"Herman","given":"Jacob"}],"issued":{"date-parts":[["2020"]]}}},{"id":213,"uris":["http://zotero.org/users/6894025/items/JFFHG5DU"],"itemData":{"id":213,"type":"article-journal","abstract":"Phenotypic plasticity, both within and across generations, is an important mechanism that organisms use to cope with rapid climate change. While an increasing number of studies show that plasticity across generations (transgenerational plasticity or TGP) may occur, we have limited understanding of key aspects of TGP, such as the environmental conditions that may promote it, its relationship to within-generation plasticity (WGP) and its role in evolutionary potential. In this review, we consider how the detection of TGP in climate change experiments is affected by the predictability of environmental variation, as well as the timing and magnitude of environmental change cues applied. We also discuss the need to design experiments that are able to distinguish TGP from selection and TGP from WGP in multigenerational experiments. We conclude by suggesting future research directions that build on the knowledge to date and admit the limitations that exist, which will depend on the way environmental change is simulated and the type of experimental design used. Such an approach will open up this burgeoning area of research to a wider variety of organisms and allow better predictive capacity of the role of TGP in the response of organisms to future climate change.","container-title":"Global Change Biology","DOI":"10.1111/gcb.13903","ISSN":"1365-2486","issue":"1","language":"en","note":"_eprint: https://onlinelibrary.wiley.com/doi/pdf/10.1111/gcb.13903","page":"13-34","source":"Wiley Online Library","title":"Transgenerational plasticity and climate change experiments: Where do we go from here?","title-short":"Transgenerational plasticity and climate change experiments","volume":"24","author":[{"family":"Donelson","given":"Jennifer M."},{"family":"Salinas","given":"Santiago"},{"family":"Munday","given":"Philip L."},{"family":"Shama","given":"Lisa N. S."}],"issued":{"date-parts":[["2018"]]}}},{"id":260,"uris":["http://zotero.org/users/6894025/items/KTZTXVKF"],"itemData":{"id":260,"type":"article-journal","abstract":"Parental information about the prevailing environmental condition may enable offspring to adjust their phenotypes in accordance with future demands. The state-of-the-art experimental test of the occurrence of such adaptive trans-generational phenotypic plasticity is a ‘match/mismatch’ approach: a fully factorial reciprocal transplant experiment where offspring encounter environments either matching or mismatching parents’ experience. Here, we highlight that a hidden assumption of this approach is that the effect of early and late offspring environment acts completely additively on offspring fitness. Likely violations of this assumption, such that early ‘silver-spoon’ effects are more valuable when later environmental conditions are relatively harsh, will bias the estimates of potential trans-generational effects. We discuss the different implications of this on the interpretation of the outcome of match/mismatch experiments and suggest different complementary and alternative approaches.","container-title":"Methods in Ecology and Evolution","DOI":"10.1111/2041-210X.12618","ISSN":"2041-210X","issue":"12","language":"en","license":"© 2016 The Authors. Methods in Ecology and Evolution © 2016 British Ecological Society","note":"_eprint: https://onlinelibrary.wiley.com/doi/pdf/10.1111/2041-210X.12618","page":"1482-1488","source":"Wiley Online Library","title":"Adaptive trans-generational phenotypic plasticity and the lack of an experimental control in reciprocal match/mismatch experiments","volume":"7","author":[{"family":"Engqvist","given":"Leif"},{"family":"Reinhold","given":"Klaus"}],"issued":{"date-parts":[["2016"]]}}}],"schema":"https://github.com/citation-style-language/schema/raw/master/csl-citation.json"} </w:instrText>
      </w:r>
      <w:r w:rsidR="001B64F1">
        <w:fldChar w:fldCharType="separate"/>
      </w:r>
      <w:r w:rsidR="008372D5">
        <w:rPr>
          <w:noProof/>
        </w:rPr>
        <w:t>(Bell &amp; Hellmann, 2019; Colicchio &amp; Herman, 2020; Donelson et al., 2018; Engqvist &amp; Reinhold, 2016)</w:t>
      </w:r>
      <w:r w:rsidR="001B64F1">
        <w:fldChar w:fldCharType="end"/>
      </w:r>
      <w:r w:rsidR="00193C13">
        <w:t xml:space="preserve">. </w:t>
      </w:r>
      <w:r w:rsidR="00DD1F60">
        <w:t xml:space="preserve">Because adaptive TGP can induce beneficial phenotypic changes within just a single generation and affect many offspring, it may enhance population persistence in stressful environments that might otherwise reduce fitness </w:t>
      </w:r>
      <w:r w:rsidR="009B403D">
        <w:fldChar w:fldCharType="begin"/>
      </w:r>
      <w:r w:rsidR="00DE092C">
        <w:instrText xml:space="preserve"> ADDIN ZOTERO_ITEM CSL_CITATION {"citationID":"euAPRJ1J","properties":{"formattedCitation":"(Herman &amp; Sultan, 2011)","plainCitation":"(Herman &amp; Sultan, 2011)","noteIndex":0},"citationItems":[{"id":167,"uris":["http://zotero.org/users/6894025/items/Q8X4U2F6"],"itemData":{"id":167,"type":"article-journal","abstract":"Plants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schema":"https://github.com/citation-style-language/schema/raw/master/csl-citation.json"} </w:instrText>
      </w:r>
      <w:r w:rsidR="009B403D">
        <w:fldChar w:fldCharType="separate"/>
      </w:r>
      <w:r w:rsidR="008372D5">
        <w:rPr>
          <w:noProof/>
        </w:rPr>
        <w:t>(Herman &amp; Sultan, 2011)</w:t>
      </w:r>
      <w:r w:rsidR="009B403D">
        <w:fldChar w:fldCharType="end"/>
      </w:r>
      <w:r w:rsidR="00542BFB">
        <w:t>.</w:t>
      </w:r>
    </w:p>
    <w:p w14:paraId="272D5C77" w14:textId="32319702" w:rsidR="00F955CA" w:rsidRPr="009669AD" w:rsidRDefault="00AA3FC5" w:rsidP="009669AD">
      <w:pPr>
        <w:spacing w:line="480" w:lineRule="auto"/>
        <w:ind w:firstLine="720"/>
      </w:pPr>
      <w:r w:rsidRPr="00974B87">
        <w:t xml:space="preserve"> </w:t>
      </w:r>
      <w:r w:rsidR="00DD2FB8">
        <w:t>However, i</w:t>
      </w:r>
      <w:r w:rsidR="009F0DF9" w:rsidRPr="00974B87">
        <w:t xml:space="preserve">n the past two decades, </w:t>
      </w:r>
      <w:r w:rsidRPr="00974B87">
        <w:t xml:space="preserve">it has become clear that the effects of </w:t>
      </w:r>
      <w:r w:rsidR="009F0DF9" w:rsidRPr="00974B87">
        <w:t>TGP</w:t>
      </w:r>
      <w:r w:rsidRPr="00974B87">
        <w:t xml:space="preserve"> are diverse,</w:t>
      </w:r>
      <w:r w:rsidR="00DD1F60">
        <w:t xml:space="preserve"> </w:t>
      </w:r>
      <w:r w:rsidR="004D04EC">
        <w:t>not</w:t>
      </w:r>
      <w:r w:rsidR="00DD1F60">
        <w:t xml:space="preserve"> </w:t>
      </w:r>
      <w:r w:rsidR="004D04EC">
        <w:t>necessarily always adaptive</w:t>
      </w:r>
      <w:r w:rsidRPr="00974B87">
        <w:t xml:space="preserve">, </w:t>
      </w:r>
      <w:r w:rsidR="00B3652D" w:rsidRPr="00974B87">
        <w:t xml:space="preserve">and </w:t>
      </w:r>
      <w:r w:rsidR="00185DF3" w:rsidRPr="00974B87">
        <w:t xml:space="preserve">complex </w:t>
      </w:r>
      <w:r w:rsidR="00DE092C">
        <w:fldChar w:fldCharType="begin"/>
      </w:r>
      <w:r w:rsidR="008372D5">
        <w:instrText xml:space="preserve"> ADDIN ZOTERO_ITEM CSL_CITATION {"citationID":"iXoU5274","properties":{"formattedCitation":"(Bonduriansky, 2021; Holeski et al., 2012; Mousseau &amp; Fox, 1998; S\\uc0\\u225{}nchez-T\\uc0\\u243{}jar et al., 2020a; Uller, 2008; Yin et al., 2019)","plainCitation":"(Bonduriansky, 2021; Holeski et al., 2012; Mousseau &amp; Fox, 1998; Sánchez-Tójar et al., 2020a; Uller, 2008; Yin et al., 2019)","dontUpdate":true,"noteIndex":0},"citationItems":[{"id":300,"uris":["http://zotero.org/users/6894025/items/299UKW8G"],"itemData":{"id":300,"type":"chapter","container-title":"Phenotypic Plasticity &amp; Evolution","event-place":"Boca Raton","ISBN":"978-0-429-34300-1","note":"DOI: 10.1201/9780429343001","publisher":"CRC Press","publisher-place":"Boca Raton","title":"Plasticity Across Generations","title-short":"Phenotypic Plasticity &amp; Evolution","author":[{"family":"Bonduriansky","given":"Russell"}],"issued":{"date-parts":[["2021",5,31]]}}},{"id":161,"uris":["http://zotero.org/users/6894025/items/54FWZP3K"],"itemData":{"id":161,"type":"article-journal","container-title":"Trends in Ecology &amp; Evolution","DOI":"10.1016/j.tree.2012.07.011","ISSN":"01695347","issue":"11","journalAbbreviation":"Trends in Ecology &amp; Evolution","language":"en","page":"618-626","source":"DOI.org (Crossref)","title":"Transgenerational defense induction and epigenetic inheritance in plants","volume":"27","author":[{"family":"Holeski","given":"Liza M."},{"family":"Jander","given":"Georg"},{"family":"Agrawal","given":"Anurag A."}],"issued":{"date-parts":[["2012",11]]}}},{"id":227,"uris":["http://zotero.org/users/6894025/items/J5BFLHZE"],"itemData":{"id":227,"type":"book","abstract":"Mothers have the ability to profoundly affect the quality of their offspring--from the size and quality of their eggs to where, when, and how eggs and young are placed, and from providing for and protecting developing young to choosing a mate. In many instances, these maternal effects may be the single most important contributor to variation in offspring fitness. This book explores the wide variety of maternal effects that have evolved in plants and animals as mechanisms of adaptation to temporally and spatially heterogeneous environments. Topics range from the evolutionary implications of maternal effects to the assessment and measurement of maternal effects. Four detailed case studies are also included. This book represents the first synthesis of the current state of knowledge concerning the evolution of maternal effects and their adaptive significance.","ISBN":"978-0-19-534440-0","language":"en","note":"Google-Books-ID: JuARTAPwNzUC","number-of-pages":"390","publisher":"Oxford University Press","source":"Google Books","title":"Maternal Effects As Adaptations","author":[{"family":"Mousseau","given":"Timothy A."},{"family":"Fox","given":"Charles W."}],"issued":{"date-parts":[["1998",6,18]]}}},{"id":76,"uris":["http://zotero.org/users/6894025/items/KYGQSC9L"],"itemData":{"id":76,"type":"article-journal","abstract":"A recent meta-analysis concluded, ‘transgenerational effects are widespread, strong and persistent’. We identify biases in the literature search, data and analyses, questioning that conclusion. Re-analyses indicate few studies actually tested transgenerational effects – making it challenging to disentangle condition-transfer from anticipatory parental effects, and providing little insight into the underlying mechanisms.","container-title":"Ecology Letters","DOI":"10.1111/ele.13479","ISSN":"1461-0248","issue":"11","language":"en","license":"© 2020 The Authors. Ecology Letters published by John Wiley &amp; Sons Ltd","note":"_eprint: https://onlinelibrary.wiley.com/doi/pdf/10.1111/ele.13479","page":"1715-1718","source":"Wiley Online Library","title":"The jury is still out regarding the generality of adaptive ‘transgenerational’ effects","volume":"23","author":[{"family":"Sánchez-Tójar","given":"Alfredo"},{"family":"Lagisz","given":"Malgorzata"},{"family":"Moran","given":"Nicholas P."},{"family":"Nakagawa","given":"Shinichi"},{"family":"Noble","given":"Daniel W. A."},{"family":"Reinhold","given":"Klaus"}],"issued":{"date-parts":[["2020"]]}}},{"id":70,"uris":["http://zotero.org/users/6894025/items/TXQ9VRPE"],"itemData":{"id":70,"type":"article-journal","container-title":"Trends in Ecology &amp; Evolution","DOI":"10.1016/j.tree.2008.04.005","ISSN":"01695347","issue":"8","journalAbbreviation":"Trends in Ecology &amp; Evolution","language":"en","page":"432-438","source":"DOI.org (Crossref)","title":"Developmental plasticity and the evolution of parental effects","volume":"23","author":[{"family":"Uller","given":"T"}],"issued":{"date-parts":[["2008",8]]}}},{"id":79,"uris":["http://zotero.org/users/6894025/items/9GS5AZ9K"],"itemData":{"id":79,"type":"article-journal","abstract":"The adaptive value of transgenerational effects (the ancestor environmental effects on offspring) in changing environments has received much attention in recent years, but the related empirical evidence remains equivocal. Here, we conducted a meta-analysis summarising 139 experimental studies in plants and animals with 1170 effect sizes to investigate the generality of transgenerational effects across taxa, traits, and environmental contexts. It was found that transgenerational effects generally enhanced offspring performance in response to both stressful and benign conditions. The strongest effects are in annual plants and invertebrates, whereas vertebrates appear to benefit mostly under benign conditions, and perennial plants show hardly any transgenerational responses at all. These differences among taxonomic/life-history groups possibly reflect that vertebrates can avoid stressful conditions through their mobility, and longer-lived plants have alternative strategies. In addition to environmental contexts and taxonomic/life-history groups, transgenerational effects also varied among traits and developmental stages of ancestors and offspring, but the effects were similarly strong across three generations of offspring. By way of a more comprehensive data set and a different effect size, our results differ from those of a recent meta-analysis, suggesting that transgenerational effects are widespread, strong and persistent and can substantially impact the responses of plants and animals to changing environments.","container-title":"Ecology Letters","DOI":"10.1111/ele.13373","ISSN":"1461-0248","issue":"11","language":"en","license":"© 2019 John Wiley &amp; Sons Ltd/CNRS","note":"_eprint: https://onlinelibrary.wiley.com/doi/pdf/10.1111/ele.13373","page":"1976-1986","source":"Wiley Online Library","title":"Transgenerational effects benefit offspring across diverse environments: a meta-analysis in plants and animals","title-short":"Transgenerational effects benefit offspring across diverse environments","volume":"22","author":[{"family":"Yin","given":"Junjie"},{"family":"Zhou","given":"Ming"},{"family":"Lin","given":"Zeru"},{"family":"Li","given":"Qingshun Q."},{"family":"Zhang","given":"Yuan-Ye"}],"issued":{"date-parts":[["2019"]]}}}],"schema":"https://github.com/citation-style-language/schema/raw/master/csl-citation.json"} </w:instrText>
      </w:r>
      <w:r w:rsidR="00DE092C">
        <w:fldChar w:fldCharType="separate"/>
      </w:r>
      <w:r w:rsidR="009669AD" w:rsidRPr="009669AD">
        <w:rPr>
          <w:rFonts w:eastAsiaTheme="majorEastAsia"/>
        </w:rPr>
        <w:t>(</w:t>
      </w:r>
      <w:r w:rsidR="009669AD">
        <w:rPr>
          <w:rFonts w:eastAsiaTheme="majorEastAsia"/>
        </w:rPr>
        <w:t xml:space="preserve">reviewed in </w:t>
      </w:r>
      <w:proofErr w:type="spellStart"/>
      <w:r w:rsidR="009669AD" w:rsidRPr="009669AD">
        <w:rPr>
          <w:rFonts w:eastAsiaTheme="majorEastAsia"/>
        </w:rPr>
        <w:t>Bonduriansky</w:t>
      </w:r>
      <w:proofErr w:type="spellEnd"/>
      <w:r w:rsidR="009669AD" w:rsidRPr="009669AD">
        <w:rPr>
          <w:rFonts w:eastAsiaTheme="majorEastAsia"/>
        </w:rPr>
        <w:t>, 2021; Holeski et al., 2012; Mousseau &amp; Fox, 1998; Sánchez-Tójar et al., 2020a; Uller, 2008; Yin et al., 2019)</w:t>
      </w:r>
      <w:r w:rsidR="00DE092C">
        <w:fldChar w:fldCharType="end"/>
      </w:r>
      <w:r w:rsidR="003570CC" w:rsidRPr="009669AD">
        <w:rPr>
          <w:lang w:val="fr-FR"/>
        </w:rPr>
        <w:t>.</w:t>
      </w:r>
      <w:r w:rsidR="009F0DF9" w:rsidRPr="009669AD">
        <w:rPr>
          <w:lang w:val="fr-FR"/>
        </w:rPr>
        <w:t xml:space="preserve">  </w:t>
      </w:r>
      <w:r w:rsidR="003570CC" w:rsidRPr="00974B87">
        <w:t xml:space="preserve">For example, when </w:t>
      </w:r>
      <w:r w:rsidR="0093655E" w:rsidRPr="00974B87">
        <w:t xml:space="preserve">exposed to two generations of drought treatments, </w:t>
      </w:r>
      <w:r w:rsidR="009F0DF9" w:rsidRPr="00974B87">
        <w:t xml:space="preserve">offspring of the perennial grass </w:t>
      </w:r>
      <w:r w:rsidR="0093655E" w:rsidRPr="00974B87">
        <w:rPr>
          <w:i/>
          <w:iCs/>
        </w:rPr>
        <w:t xml:space="preserve">Secale </w:t>
      </w:r>
      <w:proofErr w:type="spellStart"/>
      <w:r w:rsidR="0093655E" w:rsidRPr="00974B87">
        <w:rPr>
          <w:i/>
          <w:iCs/>
        </w:rPr>
        <w:t>sylvestre</w:t>
      </w:r>
      <w:proofErr w:type="spellEnd"/>
      <w:r w:rsidR="0093655E" w:rsidRPr="00974B87">
        <w:rPr>
          <w:i/>
          <w:iCs/>
        </w:rPr>
        <w:t xml:space="preserve"> </w:t>
      </w:r>
      <w:r w:rsidR="00F74414" w:rsidRPr="00974B87">
        <w:t>exhibited higher aboveground biomass and higher seed production compared to offspring</w:t>
      </w:r>
      <w:r w:rsidR="008D5A47" w:rsidRPr="00974B87">
        <w:t xml:space="preserve"> of control</w:t>
      </w:r>
      <w:r w:rsidR="009F0DF9" w:rsidRPr="00974B87">
        <w:t xml:space="preserve"> (non-droughted)</w:t>
      </w:r>
      <w:r w:rsidR="008D5A47" w:rsidRPr="00974B87">
        <w:t xml:space="preserve"> parental plants</w:t>
      </w:r>
      <w:r w:rsidR="009F0DF9" w:rsidRPr="00974B87">
        <w:t xml:space="preserve"> </w:t>
      </w:r>
      <w:r w:rsidR="008D5A47" w:rsidRPr="00974B87">
        <w:fldChar w:fldCharType="begin"/>
      </w:r>
      <w:r w:rsidR="00DE092C">
        <w:instrText xml:space="preserve"> ADDIN ZOTERO_ITEM CSL_CITATION {"citationID":"6dKQYLuZ","properties":{"formattedCitation":"(Mojzes et al., 2021)","plainCitation":"(Mojzes et al., 2021)","noteIndex":0},"citationItems":[{"id":175,"uris":["http://zotero.org/users/6894025/items/EP3BZKG5"],"itemData":{"id":175,"type":"article-journal","abstract":"Precipitation changes may induce shifts in plant species or life form dominance in ecosystems, making some previously subordinate species abundant. The plasticity of certain plant functional traits of these expanding subordinate species may be one possible mechanism behind their success. In this study, we tested if the subordinate winter annual grass Secale sylvestre shows plasticity in growth and reproduction in response to altered environment associated with field-scale rainfall manipulations (severe drought, moderate drought, and watering) in a semiarid grassland, and whether the maternal environment influences offspring germination or growth in a subsequent pot experiment. Compared to control plots, S. sylvestre plants grew 38% taller, and produced 32% more seeds in severe drought plots, while plants in watered plots were 17% shorter, and had 22% less seeds. Seed mass was greatest in severe drought plots. Plants growing in drought plots had offspring with enhanced juvenile shoot growth compared to the progeny whose mother plants grew in watered plots. These responses are most likely explained by the decreased cover of previously dominant perennial grasses in severe drought plots, which resulted in wetter soil compared to control and watered plots during the peak growth of S. sylvestre. We conclude that the plasticity of this subordinate annual species in response to changing environment may help to gain dominance with recurring droughts that suppress perennial grasses. Our results highlight that exploring both within-generation and transgenerational plasticity of subordinate species may lead to a better prediction of changes in plant species dominance under climate change.","container-title":"Environmental and Experimental Botany","DOI":"10.1016/j.envexpbot.2021.104472","ISSN":"00988472","journalAbbreviation":"Environmental and Experimental Botany","language":"en","page":"104472","source":"DOI.org (Crossref)","title":"Drought in maternal environment boosts offspring performance in a subordinate annual grass","volume":"187","author":[{"family":"Mojzes","given":"Andrea"},{"family":"Kalapos","given":"Tibor"},{"family":"Kröel‑Dulay","given":"György"}],"issued":{"date-parts":[["2021",7]]}}}],"schema":"https://github.com/citation-style-language/schema/raw/master/csl-citation.json"} </w:instrText>
      </w:r>
      <w:r w:rsidR="008D5A47" w:rsidRPr="00974B87">
        <w:fldChar w:fldCharType="separate"/>
      </w:r>
      <w:r w:rsidR="008372D5">
        <w:rPr>
          <w:noProof/>
        </w:rPr>
        <w:t>(Mojzes et al., 2021)</w:t>
      </w:r>
      <w:r w:rsidR="008D5A47" w:rsidRPr="00974B87">
        <w:fldChar w:fldCharType="end"/>
      </w:r>
      <w:r w:rsidR="008D5A47" w:rsidRPr="00974B87">
        <w:t>.</w:t>
      </w:r>
      <w:r w:rsidR="009F0DF9" w:rsidRPr="00974B87">
        <w:t xml:space="preserve">  This</w:t>
      </w:r>
      <w:r w:rsidR="00927E74">
        <w:t xml:space="preserve"> </w:t>
      </w:r>
      <w:r w:rsidR="00DE0A10">
        <w:t>adaptive TGP</w:t>
      </w:r>
      <w:r w:rsidR="009F0DF9" w:rsidRPr="00974B87">
        <w:t xml:space="preserve"> effect is not always consistent</w:t>
      </w:r>
      <w:r w:rsidR="00927E74">
        <w:t>, however.</w:t>
      </w:r>
      <w:r w:rsidR="008D5A47" w:rsidRPr="00974B87">
        <w:t xml:space="preserve"> </w:t>
      </w:r>
      <w:r w:rsidR="009669AD">
        <w:t>When</w:t>
      </w:r>
      <w:r w:rsidR="009F0DF9" w:rsidRPr="00974B87">
        <w:t xml:space="preserve"> the annual leguminous herb </w:t>
      </w:r>
      <w:r w:rsidR="00F405E2" w:rsidRPr="00974B87">
        <w:rPr>
          <w:i/>
          <w:iCs/>
        </w:rPr>
        <w:t xml:space="preserve">Lupinus </w:t>
      </w:r>
      <w:proofErr w:type="spellStart"/>
      <w:r w:rsidR="00F405E2" w:rsidRPr="00974B87">
        <w:rPr>
          <w:i/>
          <w:iCs/>
        </w:rPr>
        <w:t>angustifolius</w:t>
      </w:r>
      <w:proofErr w:type="spellEnd"/>
      <w:r w:rsidR="00F405E2" w:rsidRPr="00974B87">
        <w:rPr>
          <w:i/>
          <w:iCs/>
        </w:rPr>
        <w:t xml:space="preserve"> </w:t>
      </w:r>
      <w:r w:rsidR="009F0DF9" w:rsidRPr="00974B87">
        <w:t xml:space="preserve">was </w:t>
      </w:r>
      <w:r w:rsidR="00F405E2" w:rsidRPr="00974B87">
        <w:t>exposed to two generations of drought</w:t>
      </w:r>
      <w:r w:rsidR="007B5150" w:rsidRPr="00974B87">
        <w:t xml:space="preserve">, offspring from this treatment exhibited </w:t>
      </w:r>
      <w:r w:rsidR="00C24380" w:rsidRPr="00974B87">
        <w:t>significantly reduced seed mass</w:t>
      </w:r>
      <w:r w:rsidR="00E671E2" w:rsidRPr="00974B87">
        <w:t xml:space="preserve"> and lower reproductive biomass </w:t>
      </w:r>
      <w:r w:rsidR="00E671E2" w:rsidRPr="00974B87">
        <w:fldChar w:fldCharType="begin"/>
      </w:r>
      <w:r w:rsidR="00DE092C">
        <w:instrText xml:space="preserve"> ADDIN ZOTERO_ITEM CSL_CITATION {"citationID":"Xg7D9rLb","properties":{"formattedCitation":"(Matesanz et al., 2022)","plainCitation":"(Matesanz et al., 2022)","noteIndex":0},"citationItems":[{"id":88,"uris":["http://zotero.org/users/6894025/items/8EV7CM5H"],"itemData":{"id":88,"type":"article-journal","abstract":"Transgenerational plasticity is a form of non-genetic inheritance that can reduce or enhance offspring fitness depending on parental stress. Yet, the adaptive value of such parental environmental effects and whether their expression varies among populations remain largely unknown. We used self-fertilized lines from climatically distinct populations of the crop wild relative Lupinus angustifolius. In the parental generation, full-siblings were grown in two contrasting watering environments. Then, to robustly separate the within-generation and transgenerational response to drought, we reciprocally assigned the offspring of parents to the same experimental treatments. We measured key functional traits and assessed lifetime reproductive fitness. Offspring of drought-stressed parents produced less reproductive biomass, but a similar number of lighter seeds, in dry soil compared to offspring of genetically identical, well-watered parents, an effect not mediated by differences in seed provisioning. Importantly, while the offspring of parents grown in the favourable environment responded to drought by slightly increasing individual seed mass, the pattern of plasticity of the offspring of drought-grown parents showed the opposite direction, and the negative effects of parental drought on seed mass were more pronounced in populations from cooler and moist habitats. Overall, our results show that parental effects may override immediate adaptive responses to drought and provide evidence of population-level variation in the expression of transgenerational plasticity.","container-title":"Proceedings of the Royal Society B: Biological Sciences","DOI":"10.1098/rspb.2022.0065","issue":"1981","note":"publisher: Royal Society","page":"20220065","source":"royalsocietypublishing.org (Atypon)","title":"Effects of parental drought on offspring fitness vary among populations of a crop wild relative","volume":"289","author":[{"family":"Matesanz","given":"Silvia"},{"family":"Ramos-Muñoz","given":"Marina"},{"family":"Rubio Teso","given":"María Luisa"},{"family":"Iriondo","given":"José María"}],"issued":{"date-parts":[["2022",8,24]]}}}],"schema":"https://github.com/citation-style-language/schema/raw/master/csl-citation.json"} </w:instrText>
      </w:r>
      <w:r w:rsidR="00E671E2" w:rsidRPr="00974B87">
        <w:fldChar w:fldCharType="separate"/>
      </w:r>
      <w:r w:rsidR="008372D5">
        <w:rPr>
          <w:noProof/>
        </w:rPr>
        <w:t>(Matesanz et al., 2022)</w:t>
      </w:r>
      <w:r w:rsidR="00E671E2" w:rsidRPr="00974B87">
        <w:fldChar w:fldCharType="end"/>
      </w:r>
      <w:r w:rsidR="00DA02F7" w:rsidRPr="00974B87">
        <w:t xml:space="preserve">. </w:t>
      </w:r>
      <w:r w:rsidR="00CF1F93" w:rsidRPr="00974B87">
        <w:t xml:space="preserve"> </w:t>
      </w:r>
      <w:r w:rsidR="00094607" w:rsidRPr="00974B87">
        <w:t xml:space="preserve">While the number of studies investigating </w:t>
      </w:r>
      <w:r w:rsidR="009D3457">
        <w:t>TGP</w:t>
      </w:r>
      <w:r w:rsidR="00094607" w:rsidRPr="00974B87">
        <w:t xml:space="preserve"> in the past two decades has risen exponentially, </w:t>
      </w:r>
      <w:r w:rsidR="00763195" w:rsidRPr="00974B87">
        <w:t>no clear patterns have emerged as to the adaptiv</w:t>
      </w:r>
      <w:r w:rsidR="00DF5A9F">
        <w:t>e benefit</w:t>
      </w:r>
      <w:r w:rsidR="00763195" w:rsidRPr="00974B87">
        <w:t xml:space="preserve"> of transgenerational effects, and several </w:t>
      </w:r>
      <w:r w:rsidR="00B433DF" w:rsidRPr="00974B87">
        <w:t xml:space="preserve">published meta-analyses have </w:t>
      </w:r>
      <w:r w:rsidR="00DC7047" w:rsidRPr="00974B87">
        <w:t xml:space="preserve">reached opposite conclusions on the perceived benefits </w:t>
      </w:r>
      <w:r w:rsidR="009D3457">
        <w:t xml:space="preserve">of TGP </w:t>
      </w:r>
      <w:r w:rsidR="00DC7047" w:rsidRPr="00974B87">
        <w:fldChar w:fldCharType="begin"/>
      </w:r>
      <w:r w:rsidR="008372D5">
        <w:instrText xml:space="preserve"> ADDIN ZOTERO_ITEM CSL_CITATION {"citationID":"6yrfHCtB","properties":{"formattedCitation":"(S\\uc0\\u225{}nchez-T\\uc0\\u243{}jar et al., 2020; Uller et al., 2013; Yin et al., 2019)","plainCitation":"(Sánchez-Tójar et al., 2020; Uller et al., 2013; Yin et al., 2019)","noteIndex":0},"citationItems":[{"id":76,"uris":["http://zotero.org/users/6894025/items/KYGQSC9L"],"itemData":{"id":76,"type":"article-journal","abstract":"A recent meta-analysis concluded, ‘transgenerational effects are widespread, strong and persistent’. We identify biases in the literature search, data and analyses, questioning that conclusion. Re-analyses indicate few studies actually tested transgenerational effects – making it challenging to disentangle condition-transfer from anticipatory parental effects, and providing little insight into the underlying mechanisms.","container-title":"Ecology Letters","DOI":"10.1111/ele.13479","ISSN":"1461-0248","issue":"11","language":"en","license":"© 2020 The Authors. Ecology Letters published by John Wiley &amp; Sons Ltd","note":"_eprint: https://onlinelibrary.wiley.com/doi/pdf/10.1111/ele.13479","page":"1715-1718","source":"Wiley Online Library","title":"The jury is still out regarding the generality of adaptive ‘transgenerational’ effects","volume":"23","author":[{"family":"Sánchez-Tójar","given":"Alfredo"},{"family":"Lagisz","given":"Malgorzata"},{"family":"Moran","given":"Nicholas P."},{"family":"Nakagawa","given":"Shinichi"},{"family":"Noble","given":"Daniel W. A."},{"family":"Reinhold","given":"Klaus"}],"issued":{"date-parts":[["2020"]]}}},{"id":75,"uris":["http://zotero.org/users/6894025/items/8GHUCRFW"],"itemData":{"id":75,"type":"article-journal","abstract":"The evolution of adaptive phenotypic plasticity relies on the presence of cues that enable organisms to adjust their phenotype to match local conditions. Although mostly studied with respect to nonsocial cues, it is also possible that parents transmit information about the environment to their offspring. Such ‘anticipatory parental effects’ or ‘adaptive transgenerational plasticity’ can have important consequences for the dynamics and adaptive potential of populations in heterogeneous environments. Yet, it remains unknown how widespread this form of plasticity is. Using a meta‐analysis of experimental studies with a fully factorial design, we show that there is only weak evidence for higher offspring performance when parental and offspring environments are matched compared with when they are mismatched. Estimates of heterogeneity among studies suggest that effects, when they occur, are subtle. Study features, environmental context, life stage and trait categories all failed to explain significant amounts of variation in effect sizes. We discuss theoretical and methodological reasons for the limited evidence for anticipatory parental effects and suggest ways to improve our understanding of the prevalence of this form of plasticity in nature.","container-title":"Journal of Evolutionary Biology","DOI":"10.1111/jeb.12212","ISSN":"1010-061X","issue":"10","journalAbbreviation":"Journal of Evolutionary Biology","page":"2161-2170","source":"Silverchair","title":"Weak evidence for anticipatory parental effects in plants and animals","volume":"26","author":[{"family":"Uller","given":"T."},{"family":"Nakagawa","given":"S."},{"family":"English","given":"S."}],"issued":{"date-parts":[["2013",10,1]]}}},{"id":79,"uris":["http://zotero.org/users/6894025/items/9GS5AZ9K"],"itemData":{"id":79,"type":"article-journal","abstract":"The adaptive value of transgenerational effects (the ancestor environmental effects on offspring) in changing environments has received much attention in recent years, but the related empirical evidence remains equivocal. Here, we conducted a meta-analysis summarising 139 experimental studies in plants and animals with 1170 effect sizes to investigate the generality of transgenerational effects across taxa, traits, and environmental contexts. It was found that transgenerational effects generally enhanced offspring performance in response to both stressful and benign conditions. The strongest effects are in annual plants and invertebrates, whereas vertebrates appear to benefit mostly under benign conditions, and perennial plants show hardly any transgenerational responses at all. These differences among taxonomic/life-history groups possibly reflect that vertebrates can avoid stressful conditions through their mobility, and longer-lived plants have alternative strategies. In addition to environmental contexts and taxonomic/life-history groups, transgenerational effects also varied among traits and developmental stages of ancestors and offspring, but the effects were similarly strong across three generations of offspring. By way of a more comprehensive data set and a different effect size, our results differ from those of a recent meta-analysis, suggesting that transgenerational effects are widespread, strong and persistent and can substantially impact the responses of plants and animals to changing environments.","container-title":"Ecology Letters","DOI":"10.1111/ele.13373","ISSN":"1461-0248","issue":"11","language":"en","license":"© 2019 John Wiley &amp; Sons Ltd/CNRS","note":"_eprint: https://onlinelibrary.wiley.com/doi/pdf/10.1111/ele.13373","page":"1976-1986","source":"Wiley Online Library","title":"Transgenerational effects benefit offspring across diverse environments: a meta-analysis in plants and animals","title-short":"Transgenerational effects benefit offspring across diverse environments","volume":"22","author":[{"family":"Yin","given":"Junjie"},{"family":"Zhou","given":"Ming"},{"family":"Lin","given":"Zeru"},{"family":"Li","given":"Qingshun Q."},{"family":"Zhang","given":"Yuan-Ye"}],"issued":{"date-parts":[["2019"]]}}}],"schema":"https://github.com/citation-style-language/schema/raw/master/csl-citation.json"} </w:instrText>
      </w:r>
      <w:r w:rsidR="00DC7047" w:rsidRPr="00974B87">
        <w:fldChar w:fldCharType="separate"/>
      </w:r>
      <w:r w:rsidR="008372D5" w:rsidRPr="008372D5">
        <w:rPr>
          <w:rFonts w:eastAsiaTheme="majorEastAsia"/>
        </w:rPr>
        <w:t>(Sánchez-</w:t>
      </w:r>
      <w:proofErr w:type="spellStart"/>
      <w:r w:rsidR="008372D5" w:rsidRPr="008372D5">
        <w:rPr>
          <w:rFonts w:eastAsiaTheme="majorEastAsia"/>
        </w:rPr>
        <w:t>Tójar</w:t>
      </w:r>
      <w:proofErr w:type="spellEnd"/>
      <w:r w:rsidR="008372D5" w:rsidRPr="008372D5">
        <w:rPr>
          <w:rFonts w:eastAsiaTheme="majorEastAsia"/>
        </w:rPr>
        <w:t xml:space="preserve"> et al., 2020; Uller et al., 2013; Yin et al., 2019)</w:t>
      </w:r>
      <w:r w:rsidR="00DC7047" w:rsidRPr="00974B87">
        <w:fldChar w:fldCharType="end"/>
      </w:r>
      <w:r w:rsidR="00BA7732" w:rsidRPr="009D3457">
        <w:rPr>
          <w:lang w:val="da-DK"/>
        </w:rPr>
        <w:t>.</w:t>
      </w:r>
      <w:r w:rsidR="007B5150" w:rsidRPr="009D3457">
        <w:rPr>
          <w:lang w:val="da-DK"/>
        </w:rPr>
        <w:t xml:space="preserve"> </w:t>
      </w:r>
    </w:p>
    <w:p w14:paraId="1797823C" w14:textId="4E0ACCCE" w:rsidR="009D796C" w:rsidRDefault="00516C7A" w:rsidP="009D796C">
      <w:pPr>
        <w:spacing w:line="480" w:lineRule="auto"/>
        <w:ind w:firstLine="720"/>
      </w:pPr>
      <w:r>
        <w:lastRenderedPageBreak/>
        <w:t>Fewer</w:t>
      </w:r>
      <w:r w:rsidR="00154346">
        <w:t xml:space="preserve"> studies have considered how environmental conditions influence the degree of </w:t>
      </w:r>
      <w:r w:rsidR="009D3457">
        <w:t xml:space="preserve">TGP </w:t>
      </w:r>
      <w:r w:rsidR="00154346">
        <w:t>across populations of species</w:t>
      </w:r>
      <w:r w:rsidR="00543470">
        <w:t xml:space="preserve"> </w:t>
      </w:r>
      <w:r w:rsidR="009D3457">
        <w:t xml:space="preserve"> </w:t>
      </w:r>
      <w:r w:rsidR="00543470">
        <w:fldChar w:fldCharType="begin"/>
      </w:r>
      <w:r w:rsidR="00DE092C">
        <w:instrText xml:space="preserve"> ADDIN ZOTERO_ITEM CSL_CITATION {"citationID":"kO49P8Xh","properties":{"formattedCitation":"(Groot et al., 2017; Lampei et al., 2017; Riginos et al., 2023; Wadgymar et al., 2018)","plainCitation":"(Groot et al., 2017; Lampei et al., 2017; Riginos et al., 2023; Wadgymar et al., 2018)","noteIndex":0},"citationItems":[{"id":71,"uris":["http://zotero.org/users/6894025/items/PYCQRTU6"],"itemData":{"id":71,"type":"article-journal","abstract":"Transgenerational environmental effects can trigger strong phenotypic variation. However, it is unclear how cues from different preceding generations interact. Also, little is known about the genetic variation for these life history traits. Here, we present the effects of grandparental and parental mild heat, and their combination, on four traits of the third-generation phenotype of 14 Arabidopsis thaliana genotypes. We tested for correlations of these effects with climate and constructed a conceptual model to identify the environmental conditions that favour the parental effect on flowering time. We observed strong evidence for genotype-specific transgenerational effects. On average, A. thaliana accustomed to mild heat produced more seeds after two generations. Parental effects overruled grandparental effects in all traits except reproductive biomass. Flowering was generally accelerated by all transgenerational effects. Notably, the parental effect triggered earliest flowering in genotypes adapted to dry summers. Accordingly, this parental effect was favoured in the model when early summer heat terminated the growing season and environments were correlated across generations. Our results suggest that A. thaliana can partly accustom to mild heat over two generations and genotype-specific parental effects show non-random evolutionary divergence across populations that may support climate change adaptation in the Mediterranean.","container-title":"New Phytologist","DOI":"10.1111/nph.14642","ISSN":"1469-8137","issue":"3","language":"en","license":"© 2017 The Authors. New Phytologist © 2017 New Phytologist Trust","note":"_eprint: https://onlinelibrary.wiley.com/doi/pdf/10.1111/nph.14642","page":"1221-1234","source":"Wiley Online Library","title":"Transgenerational effects of mild heat in Arabidopsis thaliana show strong genotype specificity that is explained by climate at origin","volume":"215","author":[{"family":"Groot","given":"Maartje P."},{"family":"Kubisch","given":"Alexander"},{"family":"Ouborg","given":"N. Joop"},{"family":"Pagel","given":"Jörn"},{"family":"Schmid","given":"Karl J."},{"family":"Vergeer","given":"Philippine"},{"family":"Lampei","given":"Christian"}],"issued":{"date-parts":[["2017"]]}}},{"id":274,"uris":["http://zotero.org/users/6894025/items/E7UPUW3Z"],"itemData":{"id":274,"type":"article-journal","abstract":"Bet-hedging via between-year seed dormancy is a costly strategy for plants in unpredictable environments. Theoretically, fitness costs can be reduced through a parental environmental effect when the environment is partly predictable. We tested whether populations from environments that differ in predictability diverged in parental effects on seed dormancy. Common garden-produced seeds of the two annual plant species Biscutella didyma and Bromus fasciculatus collected along an aridity gradient were grown under 12 irrigation treatments. Offspring germination was evaluated and related to environmental correlations between generations and their fitness consequences at the four study sites. One species exhibited strong seed dormancy that increased with unpredictability in seasonal precipitation. The parental effect on seed dormancy also increased proportionally with the environmental correlation between precipitation in the parental season and seedling density in the following season; this correlation increased from mesic to arid environments. Because fitness was negatively related to density, this parental effect may be adaptive. However, the lack of dormancy in the second species indicates that bet-hedging is not the only strategy for annual plants in arid environments. Our results provide the first evidence for clinal variation in the relative strength of parental effects along environmental gradients.","container-title":"New Phytologist","DOI":"10.1111/nph.14436","ISSN":"1469-8137","issue":"3","language":"en","license":"© 2017 The Authors. New Phytologist © 2017 New Phytologist Trust","note":"_eprint: https://onlinelibrary.wiley.com/doi/pdf/10.1111/nph.14436","page":"1230-1244","source":"Wiley Online Library","title":"Clinal population divergence in an adaptive parental environmental effect that adjusts seed banking","volume":"214","author":[{"family":"Lampei","given":"Christian"},{"family":"Metz","given":"Johannes"},{"family":"Tielbörger","given":"Katja"}],"issued":{"date-parts":[["2017"]]}}},{"id":29,"uris":["http://zotero.org/users/6894025/items/3T57VRLB"],"itemData":{"id":29,"type":"article-journal","abstract":"The concepts of ecosystem resilience and resistance (R&amp;R) are being widely used in management planning for the big-sagebrush ecosystem of the western United States. Soil temperature and moisture regimes have been used to map geographic areas that are expected to have high, moderate, or low resilience (recovery of perennial species after disturbance) and resistance (to the spread of invasive annual grasses, most often Bromus tectorum L. or cheatgrass). While the theory underlying this framework is well developed, there have been few empirical tests of the map's utility in predicting on-the-ground management outcomes. We used data from 51 sites in Utah to relate R&amp;R level to changes in plant cover after disturbances, using effect size analyses that standardized the magnitude of postdisturbance change (relative to predisturbance levels) across sites. Sites had been treated mechanically to reduce shrub cover or burned, and most sites were seeded. Perennial grass cover, which included native and non-native species due to the seed mixes used, increased in all R&amp;R classes relative to predisturbance levels, but this increase was greatest at High R&amp;R sites. Perennial forb cover increased only in the High R&amp;R sites and decreased in Low R&amp;R sites. Sagebrush shrub cover decreased across all R&amp;R levels but showed evidence of recovery at High and Moderate R&amp;R sites. These results indicate that outcomes across different disturbance types were generally in line with expectations based on the R&amp;R map. Annual grass cover increased slightly at High and Moderate R&amp;R sites but decreased in the Low R&amp;R sites. These annual grass results illustrate that local site characteristics, and history may be more important factors than broad-scale soil moisture-temperature regime classifications in some cases. Nonetheless, our results overall indicate that the R&amp;R map can be a useful tool for predicting the general outcomes of management actions in the sagebrush ecosystem.","container-title":"Rangeland Ecology &amp; Management","DOI":"10.1016/j.rama.2022.10.008","ISSN":"1550-7424","journalAbbreviation":"Rangeland Ecology &amp; Management","page":"35-43","source":"ScienceDirect","title":"Resilience and Resistance Framework Predicts Regional Vegetation Responses to Shrub Reduction Treatments in the Sagebrush Ecosystem","volume":"86","author":[{"family":"Riginos","given":"Corinna"},{"family":"Veblen","given":"Kari E."},{"family":"Thacker","given":"Eric T."},{"family":"Gunnell","given":"Kevin L."},{"family":"Monaco","given":"Thomas A."}],"issued":{"date-parts":[["2023",1,1]]}}},{"id":325,"uris":["http://zotero.org/users/6894025/items/BX6GX3FA"],"itemData":{"id":325,"type":"article-journal","abstract":"Parental environmental effects—or transgenerational plasticity—can inﬂuence an individual’s phenotype or ﬁtness yet remain underexplored in the context of global change. Using the perennial self-pollinating plant Boechera stricta, we explored the effects of climate change on transgenerational and within-generation plasticity in dormancy, germination, growth, and survival. We ﬁrst conducted a snow removal experiment in the ﬁeld, in which we transplanted 16 families of known origin into three common gardens at different elevations and exposed half of the siblings to contemporary snow dynamics and half to early snow removal. We planted the offspring of these individuals in a factorial manipulation of temperature and water level in the growth chamber and reciprocally transplanted them across all parental environments in the ﬁeld. The growth chamber experiment revealed that the effects of transgenerational plasticity persist in traits expressed after establishment, even when accounting for parental effects on seed mass. The ﬁeld experiment showed that transgenerational and within-generation plasticity can interact and that plasticity varies clinally in populations distributed across elevations. These ﬁndings demonstrate that transgenerational plasticity can inﬂuence ﬁtness-related traits and should be incorporated in studies of biological responses to climate change.","container-title":"The American Naturalist","DOI":"10.1086/700097","ISSN":"0003-0147, 1537-5323","issue":"6","journalAbbreviation":"The American Naturalist","language":"en","page":"698-714","source":"DOI.org (Crossref)","title":"Transgenerational and Within-Generation Plasticity in Response to Climate Change: Insights from a Manipulative Field Experiment across an Elevational Gradient","title-short":"Transgenerational and Within-Generation Plasticity in Response to Climate Change","volume":"192","author":[{"family":"Wadgymar","given":"Susana M."},{"family":"Mactavish","given":"Rachel M."},{"family":"Anderson","given":"Jill T."}],"issued":{"date-parts":[["2018",12]]}}}],"schema":"https://github.com/citation-style-language/schema/raw/master/csl-citation.json"} </w:instrText>
      </w:r>
      <w:r w:rsidR="00543470">
        <w:fldChar w:fldCharType="separate"/>
      </w:r>
      <w:r w:rsidR="008372D5">
        <w:rPr>
          <w:noProof/>
        </w:rPr>
        <w:t>(Groot et al., 2017; Lampei et al., 2017; Riginos et al., 2023; Wadgymar et al., 2018)</w:t>
      </w:r>
      <w:r w:rsidR="00543470">
        <w:fldChar w:fldCharType="end"/>
      </w:r>
      <w:r w:rsidR="004814CF">
        <w:t>, and a</w:t>
      </w:r>
      <w:r w:rsidR="00B32C9A">
        <w:t xml:space="preserve">mong genotypes within populations </w:t>
      </w:r>
      <w:r w:rsidR="00B074A6">
        <w:fldChar w:fldCharType="begin"/>
      </w:r>
      <w:r w:rsidR="00DE092C">
        <w:instrText xml:space="preserve"> ADDIN ZOTERO_ITEM CSL_CITATION {"citationID":"S6yUlEoK","properties":{"formattedCitation":"(Galloway, 2001; Holeski, 2007; Latzel et al., 2014)","plainCitation":"(Galloway, 2001; Holeski, 2007; Latzel et al., 2014)","noteIndex":0},"citationItems":[{"id":272,"uris":["http://zotero.org/users/6894025/items/M6WAULI5"],"itemData":{"id":272,"type":"article-journal","abstract":"Although environmental parental effects, especially maternal effects, are well known in plants we have almost no information about their expression in nature. This study explores the influence of maternal and paternal light and nutrient environments on germination characters under natural conditions in the herbaceous plant Campanula americana. Families were grown in a greenhouse under three levels of light or three levels of nutrients, and crosses were conducted within each environmental gradient to produce seeds with all combinations of maternal and paternal environments. Seeds produced under the controlled environments were planted into the home site of the population and another local site, and germination was monitored over the fall and spring germinating seasons. The paternal light environment influenced percentage germination, demonstrating that the offspring phenotype may depend on the environment a set of pollen donors is grown in. The effect of maternal nutrient level on percentage germination depended on the offspring environment. Percentage germination in response to maternal nutrient and paternal light environments varied among families, suggesting that these parental environmental effects are genetically variable. Both maternal light and nutrient environments influenced season of germination. Germination season determines life history in C. americana: fall-germinating individuals are annuals while spring-germinating seeds are biennials. Maternal plants grown under low and high light and low nutrient conditions produced more biennial offspring while the remaining maternal environments had an equal frequency of annual and biennial offspring. In C. americana maternal environments influence life history and therefore fitness through their effects on season of germination.","container-title":"Ecology","DOI":"10.1890/0012-9658(2001)082[2781:PEEOLH]2.0.CO;2","ISSN":"1939-9170","issue":"10","language":"en","license":"© 2001 by the Ecological Society of America","note":"_eprint: https://onlinelibrary.wiley.com/doi/pdf/10.1890/0012-9658%282001%29082%5B2781%3APEEOLH%5D2.0.CO%3B2","page":"2781-2789","source":"Wiley Online Library","title":"Parental Environmental Effects on Life History in the Herbaceous Plant Campanula Americana","volume":"82","author":[{"family":"Galloway","given":"Laura F."}],"issued":{"date-parts":[["2001"]]}}},{"id":273,"uris":["http://zotero.org/users/6894025/items/ATBAAGV2"],"itemData":{"id":273,"type":"article-journal","abstract":"Mimulus guttatus (yellow monkeyflower) frequently produce glandular trichomes, a trait that may resist herbivory. Constitutive production of trichomes is variable both within and among populations of M. guttatus and most of this variation is genetic. This study demonstrates that damage on early leaves can induce increased trichome production on later leaves, a plastic response that is likely adaptive. Moreover, this study shows that this induction can be maternally transmitted, increasing trichome density in progeny before they experience herbivory. This transgenerational response must involve a yet undescribed epigenetic mechanism. These experiments also show genetic variation among plants in the capacity for both within and between plant generation induction. Despite the clear evolutionary importance of variation in constitutive and induced herbivory‐resistance traits, few other studies have noted genetic variation in both within a plant species.","container-title":"Journal of Evolutionary Biology","DOI":"10.1111/j.1420-9101.2007.01434.x","ISSN":"1010-061X","issue":"6","journalAbbreviation":"Journal of Evolutionary Biology","page":"2092-2100","source":"Silverchair","title":"Within and between generation phenotypic plasticity in trichome density of Mimulus guttatus","volume":"20","author":[{"family":"Holeski","given":"L. M."}],"issued":{"date-parts":[["2007",11,1]]}}},{"id":321,"uris":["http://zotero.org/users/6894025/items/6GNZESBA"],"itemData":{"id":321,"type":"article-journal","container-title":"Oikos","DOI":"10.1111/j.1600-0706.2013.00537.x","ISSN":"00301299","issue":"1","journalAbbreviation":"Oikos","language":"en","page":"41-46","source":"DOI.org (Crossref)","title":"Adaptive transgenerational plasticity in the perennial &lt;i&gt;Plantago lanceolata&lt;/i&gt;","volume":"123","author":[{"family":"Latzel","given":"Vít"},{"family":"Janeček","given":"Štěpán"},{"family":"Doležal","given":"Jiří"},{"family":"Klimešová","given":"Jitka"},{"family":"Bossdorf","given":"Oliver"}],"issued":{"date-parts":[["2014",1]]}}}],"schema":"https://github.com/citation-style-language/schema/raw/master/csl-citation.json"} </w:instrText>
      </w:r>
      <w:r w:rsidR="00B074A6">
        <w:fldChar w:fldCharType="separate"/>
      </w:r>
      <w:r w:rsidR="008372D5">
        <w:rPr>
          <w:noProof/>
        </w:rPr>
        <w:t>(Galloway, 2001; Holeski, 2007; Latzel et al., 2014)</w:t>
      </w:r>
      <w:r w:rsidR="00B074A6">
        <w:fldChar w:fldCharType="end"/>
      </w:r>
      <w:r w:rsidR="00862C03">
        <w:t>. Despite the large number of</w:t>
      </w:r>
      <w:r w:rsidR="00E92AAA">
        <w:t xml:space="preserve"> studies examining the effects of TGP, </w:t>
      </w:r>
      <w:r w:rsidR="00A43317">
        <w:t>less is</w:t>
      </w:r>
      <w:r w:rsidR="007B5150" w:rsidRPr="00974B87">
        <w:t xml:space="preserve"> known about how environmental conditions influence the degree of </w:t>
      </w:r>
      <w:r w:rsidR="009D3457">
        <w:t>TGP</w:t>
      </w:r>
      <w:r w:rsidR="007B5150" w:rsidRPr="00974B87">
        <w:t xml:space="preserve"> across populations of species</w:t>
      </w:r>
      <w:r w:rsidR="003C05ED">
        <w:t>.</w:t>
      </w:r>
      <w:r w:rsidR="00E92AAA">
        <w:t xml:space="preserve"> </w:t>
      </w:r>
      <w:r w:rsidR="003C05ED">
        <w:t xml:space="preserve">Different factors, including </w:t>
      </w:r>
      <w:r w:rsidR="0016457B">
        <w:t>local climate variables</w:t>
      </w:r>
      <w:r w:rsidR="00BD56D7">
        <w:t xml:space="preserve"> and </w:t>
      </w:r>
      <w:r w:rsidR="0016457B">
        <w:t>patterns of environmental heterogeneity across years,</w:t>
      </w:r>
      <w:r w:rsidR="00BD56D7">
        <w:t xml:space="preserve"> </w:t>
      </w:r>
      <w:r w:rsidR="009D796C">
        <w:t xml:space="preserve">may results in populations expressing transgenerational effects differently, or not at all. </w:t>
      </w:r>
      <w:r w:rsidR="00096E53">
        <w:t>Experiments</w:t>
      </w:r>
      <w:r w:rsidR="001D3949">
        <w:t xml:space="preserve"> designed to include climatically</w:t>
      </w:r>
      <w:r w:rsidR="00E251B6">
        <w:t xml:space="preserve"> distinct populations may offer valuable insight on the role of local climate regimes on the evolution of TGP</w:t>
      </w:r>
      <w:r w:rsidR="00242491">
        <w:t xml:space="preserve"> between populations</w:t>
      </w:r>
      <w:r w:rsidR="00096E53">
        <w:t xml:space="preserve"> </w:t>
      </w:r>
      <w:r w:rsidR="00096E53">
        <w:fldChar w:fldCharType="begin"/>
      </w:r>
      <w:r w:rsidR="00DE092C">
        <w:instrText xml:space="preserve"> ADDIN ZOTERO_ITEM CSL_CITATION {"citationID":"WGwMJSrS","properties":{"formattedCitation":"(Groot et al., 2017)","plainCitation":"(Groot et al., 2017)","noteIndex":0},"citationItems":[{"id":71,"uris":["http://zotero.org/users/6894025/items/PYCQRTU6"],"itemData":{"id":71,"type":"article-journal","abstract":"Transgenerational environmental effects can trigger strong phenotypic variation. However, it is unclear how cues from different preceding generations interact. Also, little is known about the genetic variation for these life history traits. Here, we present the effects of grandparental and parental mild heat, and their combination, on four traits of the third-generation phenotype of 14 Arabidopsis thaliana genotypes. We tested for correlations of these effects with climate and constructed a conceptual model to identify the environmental conditions that favour the parental effect on flowering time. We observed strong evidence for genotype-specific transgenerational effects. On average, A. thaliana accustomed to mild heat produced more seeds after two generations. Parental effects overruled grandparental effects in all traits except reproductive biomass. Flowering was generally accelerated by all transgenerational effects. Notably, the parental effect triggered earliest flowering in genotypes adapted to dry summers. Accordingly, this parental effect was favoured in the model when early summer heat terminated the growing season and environments were correlated across generations. Our results suggest that A. thaliana can partly accustom to mild heat over two generations and genotype-specific parental effects show non-random evolutionary divergence across populations that may support climate change adaptation in the Mediterranean.","container-title":"New Phytologist","DOI":"10.1111/nph.14642","ISSN":"1469-8137","issue":"3","language":"en","license":"© 2017 The Authors. New Phytologist © 2017 New Phytologist Trust","note":"_eprint: https://onlinelibrary.wiley.com/doi/pdf/10.1111/nph.14642","page":"1221-1234","source":"Wiley Online Library","title":"Transgenerational effects of mild heat in Arabidopsis thaliana show strong genotype specificity that is explained by climate at origin","volume":"215","author":[{"family":"Groot","given":"Maartje P."},{"family":"Kubisch","given":"Alexander"},{"family":"Ouborg","given":"N. Joop"},{"family":"Pagel","given":"Jörn"},{"family":"Schmid","given":"Karl J."},{"family":"Vergeer","given":"Philippine"},{"family":"Lampei","given":"Christian"}],"issued":{"date-parts":[["2017"]]}}}],"schema":"https://github.com/citation-style-language/schema/raw/master/csl-citation.json"} </w:instrText>
      </w:r>
      <w:r w:rsidR="00096E53">
        <w:fldChar w:fldCharType="separate"/>
      </w:r>
      <w:r w:rsidR="008372D5">
        <w:rPr>
          <w:noProof/>
        </w:rPr>
        <w:t>(Groot et al., 2017)</w:t>
      </w:r>
      <w:r w:rsidR="00096E53">
        <w:fldChar w:fldCharType="end"/>
      </w:r>
      <w:r w:rsidR="001C12B2">
        <w:t>.</w:t>
      </w:r>
    </w:p>
    <w:p w14:paraId="75708A79" w14:textId="0909FF1C" w:rsidR="00DF5A9F" w:rsidRDefault="009D3457" w:rsidP="000C102A">
      <w:pPr>
        <w:spacing w:line="480" w:lineRule="auto"/>
        <w:ind w:firstLine="720"/>
      </w:pPr>
      <w:r>
        <w:t>TGP</w:t>
      </w:r>
      <w:r w:rsidR="00813349" w:rsidRPr="00974B87">
        <w:t xml:space="preserve"> is </w:t>
      </w:r>
      <w:r w:rsidR="00CB4843">
        <w:t xml:space="preserve">more </w:t>
      </w:r>
      <w:r w:rsidR="00813349" w:rsidRPr="00974B87">
        <w:t xml:space="preserve">likely to </w:t>
      </w:r>
      <w:r w:rsidR="007B5150" w:rsidRPr="00974B87">
        <w:t xml:space="preserve">arise within a population </w:t>
      </w:r>
      <w:r w:rsidR="00DF5A9F">
        <w:t xml:space="preserve">when </w:t>
      </w:r>
      <w:r w:rsidR="008F3CE0">
        <w:t xml:space="preserve">environmental </w:t>
      </w:r>
      <w:r w:rsidR="00E0720D">
        <w:t>variation</w:t>
      </w:r>
      <w:r w:rsidR="008F3CE0">
        <w:t xml:space="preserve"> occur</w:t>
      </w:r>
      <w:r w:rsidR="00E0720D">
        <w:t>s</w:t>
      </w:r>
      <w:r w:rsidR="008F3CE0">
        <w:t xml:space="preserve"> </w:t>
      </w:r>
      <w:r w:rsidR="00E0720D">
        <w:t xml:space="preserve">more </w:t>
      </w:r>
      <w:r w:rsidR="00E36F1E">
        <w:t>predictably</w:t>
      </w:r>
      <w:r w:rsidR="008F3CE0">
        <w:t xml:space="preserve"> across generations, the</w:t>
      </w:r>
      <w:r w:rsidR="00DF5A9F">
        <w:t>r</w:t>
      </w:r>
      <w:r w:rsidR="008F3CE0">
        <w:t>e is little or no cost to a plastic response, and when environmental cues are reliable in</w:t>
      </w:r>
      <w:r w:rsidR="000C102A">
        <w:t xml:space="preserve">dicators of future conditions </w:t>
      </w:r>
      <w:r w:rsidR="00813349" w:rsidRPr="00974B87">
        <w:fldChar w:fldCharType="begin"/>
      </w:r>
      <w:r w:rsidR="00DE092C">
        <w:instrText xml:space="preserve"> ADDIN ZOTERO_ITEM CSL_CITATION {"citationID":"OBYSKe8R","properties":{"formattedCitation":"(Colicchio &amp; Herman, 2020; Hoyle &amp; Ezard, 2012; R\\uc0\\u228{}s\\uc0\\u228{}nen &amp; Kruuk, 2007; Reed et al., 2010; Uller, 2008)","plainCitation":"(Colicchio &amp; Herman, 2020; Hoyle &amp; Ezard, 2012; Räsänen &amp; Kruuk, 2007; Reed et al., 2010; Uller, 2008)","noteIndex":0},"citationItems":[{"id":69,"uris":["http://zotero.org/users/6894025/items/BVXGKD7M"],"itemData":{"id":69,"type":"article-journal","abstract":"Effects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M."},{"family":"Herman","given":"Jacob"}],"issued":{"date-parts":[["2020"]]}}},{"id":77,"uris":["http://zotero.org/users/6894025/items/2ZICQMUN"],"itemData":{"id":77,"type":"article-journal","abstract":"Natural selection favours phenotypes that match prevailing ecological conditions. A rapid process of adaptation is therefore required in changing environments. Maternal effects can facilitate such responses, but it is currently poorly understood under which circumstances maternal effects may accelerate or slow down the rate of phenotypic evolution. Here, we use a quantitative genetic model, including phenotypic plasticity and maternal effects, to suggest that the relationship between fitness and phenotypic variance plays an important role. Intuitive expectations that positive maternal effects are beneficial are supported following an extreme environmental shift, but, if too strong, that shift can also generate oscillatory dynamics that overshoot the optimal phenotype. In a stable environment, negative maternal effects that slow phenotypic evolution actually minimize variance around the optimum phenotype and thus maximize population mean fitness.","container-title":"Journal of The Royal Society Interface","DOI":"10.1098/rsif.2012.0183","issue":"75","note":"publisher: Royal Society","page":"2403-2413","source":"royalsocietypublishing.org (Atypon)","title":"The benefits of maternal effects in novel and in stable environments","volume":"9","author":[{"family":"Hoyle","given":"Rebecca B."},{"family":"Ezard","given":"Thomas H. G."}],"issued":{"date-parts":[["2012",5,9]]}}},{"id":78,"uris":["http://zotero.org/users/6894025/items/FSSRMMAT"],"itemData":{"id":78,"type":"article-journal","abstract":"1 Genetic and environmental maternal effects can play an important role in the evolutionary dynamics of a population: they may have a substantial impact on the rate and direction of genetic change in response to selection, and they may generate immediate phenotypic change via phenotypic plasticity. Because of this potential to generate rapid phenotypic change in a population, maternal effects may be particularly important for evolution at ecological time-scales. 2 Despite an increased interest in the prevalence, composition and adaptive benefits of maternal effects, little is still known of their impact on ecological and evolutionary processes in natural populations. We consider here the insights that a quantitative genetic framework provides into the pathways by which maternal effects can influence trait evolution in wild populations. Widespread evidence for a genetic basis of a range of maternal effects traits reinforces the notion that they cannot be treated as purely environmental sources of variation. We also provide an overview of the impact of environmental conditions on the expression and impact of maternal effects, and describe empirical evidence for their impact on evolution at ecological time-scales. 3 We emphasize the need for empirical work to quantify the associations between maternal and offspring phenotype and genotype, and the suite of selection pressures generated by maternal effects, as well as the relationship between maternal effects and environmental variation. Future work should aim to identify the conditions under which maternal effects are likely to play a role in evolution, as well as explicitly test the contribution of maternal effects to evolutionary responses.","container-title":"Functional Ecology","DOI":"10.1111/j.1365-2435.2007.01246.x","ISSN":"1365-2435","issue":"3","language":"en","note":"_eprint: https://onlinelibrary.wiley.com/doi/pdf/10.1111/j.1365-2435.2007.01246.x","page":"408-421","source":"Wiley Online Library","title":"Maternal effects and evolution at ecological time-scales","volume":"21","author":[{"family":"Räsänen","given":"K."},{"family":"Kruuk","given":"L. E. B."}],"issued":{"date-parts":[["2007"]]}}},{"id":270,"uris":["http://zotero.org/users/6894025/items/K68YZMLZ"],"itemData":{"id":270,"type":"article-journal","abstract":"Phenotypic plasticity plays a key role in modulating how environmental variation influences population dynamics, but we have only rudimentary understanding of how plasticity interacts with the magnitude and predictability of environmental variation to affect population dynamics and persistence. We developed a stochastic individual-based model, in which phenotypes could respond to a temporally fluctuating environmental cue and fitness depended on the match between the phenotype and a randomly fluctuating trait optimum, to assess the absolute fitness and population dynamic consequences of plasticity under different levels of environmental stochasticity and cue reliability. When cue and optimum were tightly correlated, plasticity buffered absolute fitness from environmental variability, and population size remained high and relatively invariant. In contrast, when this correlation weakened and environmental variability was high, strong plasticity reduced population size, and populations with excessively strong plasticity had substantially greater extinction probability. Given that environments might become more variable and unpredictable in the future owing to anthropogenic influences, reaction norms that evolved under historic selective regimes could imperil populations in novel or changing environmental contexts. We suggest that demographic models (e.g. population viability analyses) would benefit from a more explicit consideration of how phenotypic plasticity influences population responses to environmental change.","container-title":"Proceedings of the Royal Society B: Biological Sciences","DOI":"10.1098/rspb.2010.0771","issue":"1699","note":"publisher: Royal Society","page":"3391-3400","source":"royalsocietypublishing.org (Atypon)","title":"Phenotypic plasticity and population viability: the importance of environmental predictability","title-short":"Phenotypic plasticity and population viability","volume":"277","author":[{"family":"Reed","given":"Thomas E."},{"family":"Waples","given":"Robin S."},{"family":"Schindler","given":"Daniel E."},{"family":"Hard","given":"Jeffrey J."},{"family":"Kinnison","given":"Michael T."}],"issued":{"date-parts":[["2010",6,16]]}}},{"id":70,"uris":["http://zotero.org/users/6894025/items/TXQ9VRPE"],"itemData":{"id":70,"type":"article-journal","container-title":"Trends in Ecology &amp; Evolution","DOI":"10.1016/j.tree.2008.04.005","ISSN":"01695347","issue":"8","journalAbbreviation":"Trends in Ecology &amp; Evolution","language":"en","page":"432-438","source":"DOI.org (Crossref)","title":"Developmental plasticity and the evolution of parental effects","volume":"23","author":[{"family":"Uller","given":"T"}],"issued":{"date-parts":[["2008",8]]}}}],"schema":"https://github.com/citation-style-language/schema/raw/master/csl-citation.json"} </w:instrText>
      </w:r>
      <w:r w:rsidR="00813349" w:rsidRPr="00974B87">
        <w:fldChar w:fldCharType="separate"/>
      </w:r>
      <w:r w:rsidR="008372D5" w:rsidRPr="008372D5">
        <w:rPr>
          <w:rFonts w:eastAsiaTheme="majorEastAsia"/>
        </w:rPr>
        <w:t xml:space="preserve">(Colicchio &amp; Herman, 2020; Hoyle &amp; Ezard, 2012; Räsänen &amp; </w:t>
      </w:r>
      <w:proofErr w:type="spellStart"/>
      <w:r w:rsidR="008372D5" w:rsidRPr="008372D5">
        <w:rPr>
          <w:rFonts w:eastAsiaTheme="majorEastAsia"/>
        </w:rPr>
        <w:t>Kruuk</w:t>
      </w:r>
      <w:proofErr w:type="spellEnd"/>
      <w:r w:rsidR="008372D5" w:rsidRPr="008372D5">
        <w:rPr>
          <w:rFonts w:eastAsiaTheme="majorEastAsia"/>
        </w:rPr>
        <w:t>, 2007; Reed et al., 2010; Uller, 2008)</w:t>
      </w:r>
      <w:r w:rsidR="00813349" w:rsidRPr="00974B87">
        <w:fldChar w:fldCharType="end"/>
      </w:r>
      <w:r w:rsidR="007B5150" w:rsidRPr="00247E24">
        <w:rPr>
          <w:lang w:val="da-DK"/>
        </w:rPr>
        <w:t>.</w:t>
      </w:r>
      <w:r w:rsidR="00813349" w:rsidRPr="00247E24">
        <w:rPr>
          <w:lang w:val="da-DK"/>
        </w:rPr>
        <w:t xml:space="preserve"> </w:t>
      </w:r>
      <w:r w:rsidR="000C102A">
        <w:t>TGP is particularly favored when parental and offspring environments are correlated</w:t>
      </w:r>
      <w:r w:rsidR="00160AA8">
        <w:t xml:space="preserve"> or </w:t>
      </w:r>
      <w:r w:rsidR="00E0720D">
        <w:t>vary</w:t>
      </w:r>
      <w:r w:rsidR="00160AA8">
        <w:t xml:space="preserve"> </w:t>
      </w:r>
      <w:r w:rsidR="00E36F1E">
        <w:t>predictably</w:t>
      </w:r>
      <w:r w:rsidR="00160AA8">
        <w:t xml:space="preserve"> over time, allowing parents to adjust offspring phenotypes in ways that can enhance both their own fitness and offspring fitness</w:t>
      </w:r>
      <w:r>
        <w:t xml:space="preserve"> </w:t>
      </w:r>
      <w:r w:rsidR="0018401F">
        <w:fldChar w:fldCharType="begin"/>
      </w:r>
      <w:r w:rsidR="00DE092C">
        <w:instrText xml:space="preserve"> ADDIN ZOTERO_ITEM CSL_CITATION {"citationID":"hfkn3uHc","properties":{"formattedCitation":"(Burgess &amp; Marshall, 2014; J. Marshall &amp; Uller, 2007; Kuijper &amp; Hoyle, 2015)","plainCitation":"(Burgess &amp; Marshall, 2014; J. Marshall &amp; Uller, 2007; Kuijper &amp; Hoyle, 2015)","noteIndex":0},"citationItems":[{"id":268,"uris":["http://zotero.org/users/6894025/items/YKSHKNBV"],"itemData":{"id":268,"type":"article-journal","abstract":"Anticipatory parental effects (APE's) occur when parents adjust the phenotype of their offspring to match the local environment, so as to increase the fitness of both parents and offspring. APE's, as in the evolution of adaptive phenotypic plasticity more generally, are predicated on the idea that the parental environment is a reliable predictor of the offspring environment. Most studies on APE's fail to explicitly consider environmental predictability so risk searching for APE's under circumstances where they are unlikely to occur. This failure is perhaps one of the major reasons for mixed evidence for APE's in a recent meta‐analysis. Here, we highlight some often‐overlooked assumptions in studies of APE's and provide a framework for identifying and testing APE's. Our review highlights the importance of measuring environmental predictability, outlines the minimal requirements for experimental designs, explains the important differences between relative and absolute measures of offspring fitness, and highlights some potential issues in assigning components of offspring fitness to parental fitness. Our recommendations should result in more targeted and effective tests of APE's.\n            \n              Synthesis\n            \n            A decent set of theory is available to understand when certain kinds of parental effects might act to increase parental fitness (i.e. be ‘adaptive’). This theory could be better incorporated into empirical studies on anticipatory parental effects (APE's). Here, we provide practical advice for how empirical studies can more closely align with the theoretical underpinnings of adaptive parental effects. In short, robust inferences on APE's require quantitative estimates of environmental predictability in the field over the space and time scales relevant to the life history of the study organism as well as an understanding of when to use absolute or relative offspring fitness.","container-title":"Oikos","DOI":"10.1111/oik.01235","ISSN":"0030-1299, 1600-0706","issue":"7","journalAbbreviation":"Oikos","language":"en","page":"769-776","source":"DOI.org (Crossref)","title":"Adaptive parental effects: the importance of estimating environmental predictability and offspring fitness appropriately","title-short":"Adaptive parental effects","volume":"123","author":[{"family":"Burgess","given":"Scott C."},{"family":"Marshall","given":"Dustin J."}],"issued":{"date-parts":[["2014",7]]}}},{"id":85,"uris":["http://zotero.org/users/6894025/items/BAE7HRZA"],"itemData":{"id":85,"type":"article-journal","abstract":"Maternal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Marshall","given":"Dustin"},{"family":"Uller","given":"Tobias"}],"issued":{"date-parts":[["2007"]]}}},{"id":264,"uris":["http://zotero.org/users/6894025/items/E6SFIGPR"],"itemData":{"id":264,"type":"article-journal","abstract":"Existing insight suggests that maternal effects have a substantial impact on evolution, yet these predictions assume that maternal effects themselves are evolutionarily constant. Hence, it is poorly understood how natural selection shapes maternal effects in different ecological circumstances. To overcome this, the current study derives an evolutionary model of maternal effects in a quantitative genetics context. In constant environments, we show that maternal effects evolve to slight negative values that result in a reduction of the phenotypic variance (canalization). By contrast, in populations experiencing abrupt change, maternal effects transiently evolve to positive values for many generations, facilitating the transmission of beneficial maternal phenotypes to offspring. In periodically fluctuating environments, maternal effects evolve according to the autocorrelation between maternal and offspring environments, favoring positive maternal effects when change is slow, and negative maternal effects when change is rapid. Generally, the strongest maternal effects occur for traits that experience very strong selection and for which plasticity is severely constrained. By contrast, for traits experiencing weak selection, phenotypic plasticity enhances the evolutionary scope of maternal effects, although maternal effects attain much smaller values throughout. As weak selection is common, finding substantial maternal influences on offspring phenotypes may be more challenging than anticipated.","container-title":"Evolution; International Journal of Organic Evolution","DOI":"10.1111/evo.12635","ISSN":"1558-5646","issue":"4","journalAbbreviation":"Evolution","language":"eng","note":"PMID: 25809121\nPMCID: PMC4975690","page":"950-968","source":"PubMed","title":"When to rely on maternal effects and when on phenotypic plasticity?","volume":"69","author":[{"family":"Kuijper","given":"Bram"},{"family":"Hoyle","given":"Rebecca B."}],"issued":{"date-parts":[["2015",4]]}}}],"schema":"https://github.com/citation-style-language/schema/raw/master/csl-citation.json"} </w:instrText>
      </w:r>
      <w:r w:rsidR="0018401F">
        <w:fldChar w:fldCharType="separate"/>
      </w:r>
      <w:r w:rsidR="008372D5">
        <w:rPr>
          <w:noProof/>
        </w:rPr>
        <w:t>(Burgess &amp; Marshall, 2014; J. Marshall &amp; Uller, 2007; Kuijper &amp; Hoyle, 2015)</w:t>
      </w:r>
      <w:r w:rsidR="0018401F">
        <w:fldChar w:fldCharType="end"/>
      </w:r>
      <w:r w:rsidR="00160AA8">
        <w:t>. However, TGP may also manifest in different offspring</w:t>
      </w:r>
      <w:r w:rsidR="00E36F1E">
        <w:t xml:space="preserve"> reactions depending </w:t>
      </w:r>
      <w:r w:rsidR="00FF52F8">
        <w:t>on</w:t>
      </w:r>
      <w:r w:rsidR="00E36F1E">
        <w:t xml:space="preserve"> environmental predictab</w:t>
      </w:r>
      <w:r w:rsidR="00FF52F8">
        <w:t>ility</w:t>
      </w:r>
      <w:r w:rsidR="00E36F1E">
        <w:t xml:space="preserve">. When future conditions are uncertain—when </w:t>
      </w:r>
      <w:r w:rsidR="00247E24">
        <w:t>environmental variability is higher</w:t>
      </w:r>
      <w:r w:rsidR="00AF56FF">
        <w:t>—parent plants may prioritize their own fitness over their offspring, or may produce more diverse offspring phenotypes to reduce fitness variability (bet hedging)</w:t>
      </w:r>
      <w:r w:rsidR="002A6B67">
        <w:t xml:space="preserve"> </w:t>
      </w:r>
      <w:r w:rsidR="002A6B67">
        <w:fldChar w:fldCharType="begin"/>
      </w:r>
      <w:r w:rsidR="00DE092C">
        <w:instrText xml:space="preserve"> ADDIN ZOTERO_ITEM CSL_CITATION {"citationID":"B13ZE941","properties":{"formattedCitation":"(Colicchio &amp; Herman, 2020; Fischer et al., 2011; J. Marshall &amp; Uller, 2007)","plainCitation":"(Colicchio &amp; Herman, 2020; Fischer et al., 2011; J. Marshall &amp; Uller, 2007)","dontUpdate":true,"noteIndex":0},"citationItems":[{"id":69,"uris":["http://zotero.org/users/6894025/items/BVXGKD7M"],"itemData":{"id":69,"type":"article-journal","abstract":"Effects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M."},{"family":"Herman","given":"Jacob"}],"issued":{"date-parts":[["2020"]]}}},{"id":267,"uris":["http://zotero.org/users/6894025/items/8WPE6QDY"],"itemData":{"id":267,"type":"article-journal","abstract":"Maternal effects on offspring size can have a strong effect on fitness, as larger offspring often survive better under harsh environmental conditions. Selection should hence favour mothers that find an optimal solution to the offspring size versus number tradeoff. If environmental conditions are variable, there will not be a single optimal offspring size, as predicted in a constant environment, but plastic responses can be favoured. To be able to adjust offspring size in an adaptive manner, mothers have to use environmental cues to predict offspring environmental conditions. Cues can be unreliable, however, particularly in species where individuals occupy different niches at different life stages. Here we model the evolution of plasticity of offspring size when the environmental cues mothers use to predict the conditions experienced by their offspring are not perfectly reliable. Our results show that plastic strategies are likely to be superior to fixed strategies in a stochastically varying environment when the environmental cues are at least moderately reliable, with the threshold depending on plasticity costs and the difference of resources available to mothers. Plasticity is more likely to occur if resource availability is not too different between environments. For any given scenario, plasticity in offspring size is favoured if offspring survival varies greatly between environmental states. Whenever plastic strategies are optimal, the occurring switches performed by mothers between small and large offspring are predicted to be substantial, as small adjustments are unlikely to reap fitness benefits great enough to overcome the costs of plasticity.","container-title":"Oikos","DOI":"10.1111/j.1600-0706.2010.18642.x","ISSN":"1600-0706","issue":"2","language":"en","license":"© 2011 The Authors","note":"_eprint: https://onlinelibrary.wiley.com/doi/pdf/10.1111/j.1600-0706.2010.18642.x","page":"258-270","source":"Wiley Online Library","title":"How to balance the offspring quality–quantity tradeoff when environmental cues are unreliable","volume":"120","author":[{"family":"Fischer","given":"Barbara"},{"family":"Taborsky","given":"Barbara"},{"family":"Kokko","given":"Hanna"}],"issued":{"date-parts":[["2011"]]}}},{"id":85,"uris":["http://zotero.org/users/6894025/items/BAE7HRZA"],"itemData":{"id":85,"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Marshall","given":"Dustin"},{"family":"Uller","given":"Tobias"}],"issued":{"date-parts":[["2007"]]}}}],"schema":"https://github.com/citation-style-language/schema/raw/master/csl-citation.json"} </w:instrText>
      </w:r>
      <w:r w:rsidR="002A6B67">
        <w:fldChar w:fldCharType="separate"/>
      </w:r>
      <w:r w:rsidR="00F475D9">
        <w:rPr>
          <w:noProof/>
        </w:rPr>
        <w:t>(Fischer et al., 2011; J. Marshall &amp; Uller, 2007)</w:t>
      </w:r>
      <w:r w:rsidR="002A6B67">
        <w:fldChar w:fldCharType="end"/>
      </w:r>
      <w:r w:rsidR="00AF56FF">
        <w:t xml:space="preserve">. </w:t>
      </w:r>
    </w:p>
    <w:p w14:paraId="75A3E39D" w14:textId="601C5B4A" w:rsidR="00270422" w:rsidRDefault="00AF56FF" w:rsidP="00DF5A9F">
      <w:pPr>
        <w:spacing w:line="480" w:lineRule="auto"/>
        <w:ind w:firstLine="720"/>
      </w:pPr>
      <w:r>
        <w:lastRenderedPageBreak/>
        <w:t>While TGP can enhance offspring fitness, its expression</w:t>
      </w:r>
      <w:r w:rsidR="00DF5A9F">
        <w:t xml:space="preserve"> likely</w:t>
      </w:r>
      <w:r>
        <w:t xml:space="preserve"> depends on the</w:t>
      </w:r>
      <w:r w:rsidR="00403051">
        <w:t xml:space="preserve"> environmental and ecological context of</w:t>
      </w:r>
      <w:r w:rsidR="00A8228D">
        <w:t xml:space="preserve"> a</w:t>
      </w:r>
      <w:r w:rsidR="00895BB2">
        <w:t xml:space="preserve"> population or species’ home site.</w:t>
      </w:r>
      <w:r w:rsidR="00DF5A9F">
        <w:t xml:space="preserve">  Q</w:t>
      </w:r>
      <w:r w:rsidR="004A01C4">
        <w:t>uantif</w:t>
      </w:r>
      <w:r w:rsidR="00DF5A9F">
        <w:t>ying the impact of population homesite environment on TGP</w:t>
      </w:r>
      <w:r w:rsidR="00270422">
        <w:t xml:space="preserve"> </w:t>
      </w:r>
      <w:r w:rsidR="000461DB">
        <w:t xml:space="preserve">expression </w:t>
      </w:r>
      <w:r w:rsidR="00270422">
        <w:t>is</w:t>
      </w:r>
      <w:r w:rsidR="004A01C4">
        <w:t xml:space="preserve"> imperative to understanding parental effects on fitness and performance</w:t>
      </w:r>
      <w:r w:rsidR="00CE0A4E">
        <w:t>. This is one confounding factor that may account for obscure results in transgenerational studies as mentioned above</w:t>
      </w:r>
      <w:r w:rsidR="00B756CA">
        <w:t>—variance in parental effects on populations collected from environmentally distinct sites, or lack of variance in plants collected from the same genetic pool</w:t>
      </w:r>
      <w:r w:rsidR="003B13FB">
        <w:t xml:space="preserve"> </w:t>
      </w:r>
      <w:r w:rsidR="003B13FB">
        <w:fldChar w:fldCharType="begin"/>
      </w:r>
      <w:r w:rsidR="00DE092C">
        <w:instrText xml:space="preserve"> ADDIN ZOTERO_ITEM CSL_CITATION {"citationID":"EDQUmHOq","properties":{"formattedCitation":"(Nicotra et al., 2010; Sultan, 1987)","plainCitation":"(Nicotra et al., 2010; Sultan, 1987)","noteIndex":0},"citationItems":[{"id":184,"uris":["http://zotero.org/users/6894025/items/C8FFCQIV"],"itemData":{"id":184,"type":"article-journal","container-title":"Trends in Plant Science","DOI":"10.1016/j.tplants.2010.09.008","ISSN":"13601385","issue":"12","journalAbbreviation":"Trends in Plant Science","language":"en","page":"684-692","source":"DOI.org (Crossref)","title":"Plant phenotypic plasticity in a changing climate","volume":"15","author":[{"family":"Nicotra","given":"A.B."},{"family":"Atkin","given":"O.K."},{"family":"Bonser","given":"S.P."},{"family":"Davidson","given":"A.M."},{"family":"Finnegan","given":"E.J."},{"family":"Mathesius","given":"U."},{"family":"Poot","given":"P."},{"family":"Purugganan","given":"M.D."},{"family":"Richards","given":"C.L."},{"family":"Valladares","given":"F."},{"family":"Kleunen","given":"M.","non-dropping-particle":"van"}],"issued":{"date-parts":[["2010",12]]}}},{"id":176,"uris":["http://zotero.org/users/6894025/items/C4CHNGMP"],"itemData":{"id":176,"type":"chapter","container-title":"Evolutionary Biology","event-place":"Boston, MA","ISBN":"978-1-4615-6988-6","language":"en","note":"DOI: 10.1007/978-1-4615-6986-2_7","page":"127-178","publisher":"Springer US","publisher-place":"Boston, MA","source":"DOI.org (Crossref)","title":"Evolutionary Implications of Phenotypic Plasticity in Plants","URL":"http://link.springer.com/10.1007/978-1-4615-6986-2_7","editor":[{"family":"Hecht","given":"Max K."},{"family":"Wallace","given":"Bruce"},{"family":"Prance","given":"Ghillean T."}],"author":[{"family":"Sultan","given":"S. E."}],"accessed":{"date-parts":[["2022",11,9]]},"issued":{"date-parts":[["1987"]]}}}],"schema":"https://github.com/citation-style-language/schema/raw/master/csl-citation.json"} </w:instrText>
      </w:r>
      <w:r w:rsidR="003B13FB">
        <w:fldChar w:fldCharType="separate"/>
      </w:r>
      <w:r w:rsidR="008372D5">
        <w:rPr>
          <w:noProof/>
        </w:rPr>
        <w:t>(Nicotra et al., 2010; Sultan, 1987)</w:t>
      </w:r>
      <w:r w:rsidR="003B13FB">
        <w:fldChar w:fldCharType="end"/>
      </w:r>
      <w:r w:rsidR="00B756CA">
        <w:t>. For example,</w:t>
      </w:r>
      <w:r w:rsidR="002B2403">
        <w:t xml:space="preserve"> </w:t>
      </w:r>
      <w:proofErr w:type="spellStart"/>
      <w:r w:rsidR="002B2403">
        <w:t>Latzel</w:t>
      </w:r>
      <w:proofErr w:type="spellEnd"/>
      <w:r w:rsidR="002B2403">
        <w:t xml:space="preserve"> et al.</w:t>
      </w:r>
      <w:r w:rsidR="002A14AD">
        <w:t xml:space="preserve"> found</w:t>
      </w:r>
      <w:r w:rsidR="00B140F2">
        <w:t xml:space="preserve"> strong evidence for parental effects in </w:t>
      </w:r>
      <w:r w:rsidR="00B140F2">
        <w:rPr>
          <w:i/>
          <w:iCs/>
        </w:rPr>
        <w:t xml:space="preserve">Arabidopsis </w:t>
      </w:r>
      <w:r w:rsidR="00BA2253">
        <w:rPr>
          <w:i/>
          <w:iCs/>
        </w:rPr>
        <w:t xml:space="preserve">thaliana </w:t>
      </w:r>
      <w:r w:rsidR="00BA2253">
        <w:t>in response to a wide variety of abiotic stressors</w:t>
      </w:r>
      <w:r w:rsidR="00B140F2">
        <w:rPr>
          <w:i/>
          <w:iCs/>
        </w:rPr>
        <w:t xml:space="preserve">, </w:t>
      </w:r>
      <w:r w:rsidR="00BA2253">
        <w:t>with the effects being strongly dependent on genotype and often acting</w:t>
      </w:r>
      <w:r w:rsidR="00DD6835">
        <w:t xml:space="preserve"> in different directions and magnitudes depending on the genotype</w:t>
      </w:r>
      <w:r w:rsidR="00C53D30">
        <w:t xml:space="preserve"> </w:t>
      </w:r>
      <w:r w:rsidR="002A14AD">
        <w:fldChar w:fldCharType="begin"/>
      </w:r>
      <w:r w:rsidR="00051FE8">
        <w:instrText xml:space="preserve"> ADDIN ZOTERO_ITEM CSL_CITATION {"citationID":"jjLk0Dyx","properties":{"formattedCitation":"(Latzel et al., 2023)","plainCitation":"(Latzel et al., 2023)","dontUpdate":true,"noteIndex":0},"citationItems":[{"id":266,"uris":["http://zotero.org/users/6894025/items/WRZYZYKV"],"itemData":{"id":266,"type":"article-journal","abstract":"The phenotypes of plants can be influenced by the environmental conditions experienced by their parents. However, there is still much uncertainty about how common and how predictable such parental environmental effects really are. We carried out a comprehensive experimental test for parental effects, subjecting plants of multiple Arabidopsis thaliana genotypes to 24 different biotic or abiotic stresses, or combinations thereof, and comparing their offspring phenotypes in a common environment. The majority of environmental stresses caused significant parental effects, with −35% to +38% changes in offspring fitness. The expression of parental effects was strongly genotype-dependent, and multiple environmental stresses often acted nonadditively when combined. The direction and magnitude of parental effects were unrelated to the direct effects on the parents: Some environmental stresses did not affect the parents but caused substantial effects on offspring, while for others, the situation was reversed. Our study demonstrates that parental environmental effects are common and often strong in A. thaliana, but they are genotype-dependent, act nonadditively, and are difficult to predict. We should thus be cautious with generalizing from simple studies with single plant genotypes and/or only few individual environmental stresses. A thorough and general understanding of parental effects requires large multifactorial experiments.","container-title":"New Phytologist","DOI":"10.1111/nph.18591","ISSN":"1469-8137","issue":"3","language":"en","license":"© 2022 The Authors. New Phytologist © 2022 New Phytologist Foundation.","note":"_eprint: https://onlinelibrary.wiley.com/doi/pdf/10.1111/nph.18591","page":"1014-1023","source":"Wiley Online Library","title":"Parental environmental effects are common and strong, but unpredictable, in Arabidopsis thaliana","volume":"237","author":[{"family":"Latzel","given":"Vít"},{"family":"Fischer","given":"Markus"},{"family":"Groot","given":"Maartje"},{"family":"Gutzat","given":"Ruben"},{"family":"Lampei","given":"Christian"},{"family":"Ouborg","given":"Joop"},{"family":"Parepa","given":"Madalin"},{"family":"Schmid","given":"Karl"},{"family":"Vergeer","given":"Philippine"},{"family":"Zhang","given":"Yuanye"},{"family":"Bossdorf","given":"Oliver"}],"issued":{"date-parts":[["2023"]]}}}],"schema":"https://github.com/citation-style-language/schema/raw/master/csl-citation.json"} </w:instrText>
      </w:r>
      <w:r w:rsidR="002A14AD">
        <w:fldChar w:fldCharType="separate"/>
      </w:r>
      <w:r w:rsidR="00DE092C">
        <w:rPr>
          <w:noProof/>
        </w:rPr>
        <w:t>(2023)</w:t>
      </w:r>
      <w:r w:rsidR="002A14AD">
        <w:fldChar w:fldCharType="end"/>
      </w:r>
      <w:r w:rsidR="00C53D30">
        <w:t xml:space="preserve">. </w:t>
      </w:r>
      <w:proofErr w:type="spellStart"/>
      <w:r w:rsidR="00181ABB">
        <w:t>Wadgymar</w:t>
      </w:r>
      <w:proofErr w:type="spellEnd"/>
      <w:r w:rsidR="00181ABB">
        <w:t xml:space="preserve"> et al. found that in populations of </w:t>
      </w:r>
      <w:proofErr w:type="spellStart"/>
      <w:r w:rsidR="00181ABB" w:rsidRPr="00E06CB6">
        <w:rPr>
          <w:i/>
          <w:iCs/>
        </w:rPr>
        <w:t>Boechera</w:t>
      </w:r>
      <w:proofErr w:type="spellEnd"/>
      <w:r w:rsidR="00181ABB" w:rsidRPr="00E06CB6">
        <w:rPr>
          <w:i/>
          <w:iCs/>
        </w:rPr>
        <w:t xml:space="preserve"> stricta</w:t>
      </w:r>
      <w:r w:rsidR="00181ABB">
        <w:t xml:space="preserve"> distributed across an elevational gradient, </w:t>
      </w:r>
      <w:r w:rsidR="00CC5270">
        <w:t>low elevation populations had greater tra</w:t>
      </w:r>
      <w:r w:rsidR="00463A13">
        <w:t xml:space="preserve">nsgenerational plasticity </w:t>
      </w:r>
      <w:r w:rsidR="00616E0F">
        <w:t>than within generational plasticity</w:t>
      </w:r>
      <w:r w:rsidR="006D2EFC">
        <w:t xml:space="preserve"> (WGP)</w:t>
      </w:r>
      <w:r w:rsidR="00616E0F">
        <w:t xml:space="preserve"> </w:t>
      </w:r>
      <w:r w:rsidR="00463A13">
        <w:t>in germination success than higher-elevation populations</w:t>
      </w:r>
      <w:r w:rsidR="0010688E">
        <w:t xml:space="preserve"> </w:t>
      </w:r>
      <w:r w:rsidR="0010688E">
        <w:fldChar w:fldCharType="begin"/>
      </w:r>
      <w:r w:rsidR="00051FE8">
        <w:instrText xml:space="preserve"> ADDIN ZOTERO_ITEM CSL_CITATION {"citationID":"iA75i46d","properties":{"formattedCitation":"(Wadgymar et al., 2018)","plainCitation":"(Wadgymar et al., 2018)","dontUpdate":true,"noteIndex":0},"citationItems":[{"id":325,"uris":["http://zotero.org/users/6894025/items/BX6GX3FA"],"itemData":{"id":325,"type":"article-journal","abstract":"Parental environmental effects—or transgenerational plasticity—can inﬂuence an individual’s phenotype or ﬁtness yet remain underexplored in the context of global change. Using the perennial self-pollinating plant Boechera stricta, we explored the effects of climate change on transgenerational and within-generation plasticity in dormancy, germination, growth, and survival. We ﬁrst conducted a snow removal experiment in the ﬁeld, in which we transplanted 16 families of known origin into three common gardens at different elevations and exposed half of the siblings to contemporary snow dynamics and half to early snow removal. We planted the offspring of these individuals in a factorial manipulation of temperature and water level in the growth chamber and reciprocally transplanted them across all parental environments in the ﬁeld. The growth chamber experiment revealed that the effects of transgenerational plasticity persist in traits expressed after establishment, even when accounting for parental effects on seed mass. The ﬁeld experiment showed that transgenerational and within-generation plasticity can interact and that plasticity varies clinally in populations distributed across elevations. These ﬁndings demonstrate that transgenerational plasticity can inﬂuence ﬁtness-related traits and should be incorporated in studies of biological responses to climate change.","container-title":"The American Naturalist","DOI":"10.1086/700097","ISSN":"0003-0147, 1537-5323","issue":"6","journalAbbreviation":"The American Naturalist","language":"en","page":"698-714","source":"DOI.org (Crossref)","title":"Transgenerational and Within-Generation Plasticity in Response to Climate Change: Insights from a Manipulative Field Experiment across an Elevational Gradient","title-short":"Transgenerational and Within-Generation Plasticity in Response to Climate Change","volume":"192","author":[{"family":"Wadgymar","given":"Susana M."},{"family":"Mactavish","given":"Rachel M."},{"family":"Anderson","given":"Jill T."}],"issued":{"date-parts":[["2018",12]]}}}],"schema":"https://github.com/citation-style-language/schema/raw/master/csl-citation.json"} </w:instrText>
      </w:r>
      <w:r w:rsidR="0010688E">
        <w:fldChar w:fldCharType="separate"/>
      </w:r>
      <w:r w:rsidR="00DE092C">
        <w:rPr>
          <w:noProof/>
        </w:rPr>
        <w:t>(2018)</w:t>
      </w:r>
      <w:r w:rsidR="0010688E">
        <w:fldChar w:fldCharType="end"/>
      </w:r>
      <w:r w:rsidR="00463A13">
        <w:t>.</w:t>
      </w:r>
      <w:r w:rsidR="00B3778E">
        <w:t xml:space="preserve"> T</w:t>
      </w:r>
      <w:r w:rsidR="000377DB">
        <w:t xml:space="preserve">ransgenerational and within generation plasticity </w:t>
      </w:r>
      <w:r w:rsidR="00B3778E">
        <w:t xml:space="preserve">likely </w:t>
      </w:r>
      <w:r w:rsidR="000377DB">
        <w:t xml:space="preserve">mediate fitness and </w:t>
      </w:r>
      <w:r w:rsidR="00B3778E">
        <w:t>performance</w:t>
      </w:r>
      <w:r w:rsidR="000377DB">
        <w:t xml:space="preserve"> across</w:t>
      </w:r>
      <w:r w:rsidR="00516EDB">
        <w:t xml:space="preserve"> genetically different </w:t>
      </w:r>
      <w:r w:rsidR="0018605A">
        <w:t>populations</w:t>
      </w:r>
      <w:r w:rsidR="005B392C">
        <w:t>.</w:t>
      </w:r>
      <w:r w:rsidR="00066D44">
        <w:t xml:space="preserve"> </w:t>
      </w:r>
      <w:r w:rsidR="005B392C">
        <w:t>U</w:t>
      </w:r>
      <w:r w:rsidR="00066D44">
        <w:t>nderstanding how climatically distinct pop</w:t>
      </w:r>
      <w:r w:rsidR="008D7E7C">
        <w:t>ulations</w:t>
      </w:r>
      <w:r w:rsidR="00FF44CA">
        <w:t xml:space="preserve"> influence parental effects</w:t>
      </w:r>
      <w:r w:rsidR="00E353F5">
        <w:t xml:space="preserve"> between populations may offer valuable insights to understanding how</w:t>
      </w:r>
      <w:r w:rsidR="0018605A">
        <w:t xml:space="preserve"> plant populations might respond to a changing climate.</w:t>
      </w:r>
    </w:p>
    <w:p w14:paraId="233C9637" w14:textId="691926E2" w:rsidR="0027752B" w:rsidRDefault="00140DC5" w:rsidP="00824A8E">
      <w:pPr>
        <w:spacing w:line="480" w:lineRule="auto"/>
      </w:pPr>
      <w:r>
        <w:tab/>
      </w:r>
      <w:r w:rsidR="0016324E">
        <w:t>One key environmental factor influencing the potential for TGP is w</w:t>
      </w:r>
      <w:r w:rsidR="0027752B">
        <w:t>ater availability</w:t>
      </w:r>
      <w:r w:rsidR="0016324E">
        <w:t xml:space="preserve">, which </w:t>
      </w:r>
      <w:r w:rsidR="0027752B">
        <w:t>strongly impacts plant performance</w:t>
      </w:r>
      <w:r w:rsidR="0016324E">
        <w:t>,</w:t>
      </w:r>
      <w:r w:rsidR="002D3AAD">
        <w:t xml:space="preserve"> driving major plant species distributions across the world </w:t>
      </w:r>
      <w:r w:rsidR="00E7794F">
        <w:fldChar w:fldCharType="begin"/>
      </w:r>
      <w:r w:rsidR="00DE092C">
        <w:instrText xml:space="preserve"> ADDIN ZOTERO_ITEM CSL_CITATION {"citationID":"L9Mel7jP","properties":{"formattedCitation":"(Bartlett et al., 2012; Cornwell &amp; Ackerly, 2009; Louthan et al., 2015)","plainCitation":"(Bartlett et al., 2012; Cornwell &amp; Ackerly, 2009; Louthan et al., 2015)","noteIndex":0},"citationItems":[{"id":262,"uris":["http://zotero.org/users/6894025/items/5T4DUVQW"],"itemData":{"id":262,"type":"article-journal","abstract":"Ecology Letters (2012) 15: 393–405 Abstract Increasing drought is one of the most critical challenges facing species and ecosystems worldwide, and improved theory and practices are needed for quantification of species tolerances. Leaf water potential at turgor loss, or wilting (πtlp), is classically recognised as a major physiological determinant of plant water stress response. However, the cellular basis of πtlp and its importance for predicting ecological drought tolerance have been controversial. A meta-analysis of 317 species from 72 studies showed that πtlp was strongly correlated with water availability within and across biomes, indicating power for anticipating drought responses. We derived new equations giving both πtlp and relative water content at turgor loss point (RWCtlp) as explicit functions of osmotic potential at full turgor (πo) and bulk modulus of elasticity (ε). Sensitivity analyses and meta-analyses showed that πo is the major driver of πtlp. In contrast, ε plays no direct role in driving drought tolerance within or across species, but sclerophylly and elastic adjustments act to maintain RWCtlp, preventing cell dehydration, and additionally protect against nutrient, mechanical and herbivory stresses independent of drought tolerance. These findings clarify biogeographic trends and the underlying basis of drought tolerance parameters with applications in comparative assessments of species and ecosystems worldwide.","container-title":"Ecology Letters","DOI":"10.1111/j.1461-0248.2012.01751.x","ISSN":"1461-0248","issue":"5","language":"en","license":"© 2012 Blackwell Publishing Ltd/CNRS","note":"_eprint: https://onlinelibrary.wiley.com/doi/pdf/10.1111/j.1461-0248.2012.01751.x","page":"393-405","source":"Wiley Online Library","title":"The determinants of leaf turgor loss point and prediction of drought tolerance of species and biomes: a global meta-analysis","title-short":"The determinants of leaf turgor loss point and prediction of drought tolerance of species and biomes","volume":"15","author":[{"family":"Bartlett","given":"Megan K."},{"family":"Scoffoni","given":"Christine"},{"family":"Sack","given":"Lawren"}],"issued":{"date-parts":[["2012"]]}}},{"id":261,"uris":["http://zotero.org/users/6894025/items/RWFPNRKZ"],"itemData":{"id":261,"type":"article-journal","abstract":"Community assembly processes are thought to shape the mean, spread, and spacing of functional trait values within communities. Two broad categories of assembly processes have been proposed: first, a habitat filter that restricts the range of viable strategies and second, a partitioning of microsites and/or resources that leads to a limit to the similarity of coexisting species. The strength of both processes may be dependent on conditions at a particular site and may change along an abiotic gradient. We sampled environmental variables and plant communities in 44 plots across the varied topography of a coastal California landscape. We characterized 14 leaf, stem, and root traits for 54 woody plant species, including detailed intraspecific data for two traits with the goal of understanding the connection between traits and assembly processes in a variety of environmental conditions. We examined the within-community mean, range, variance, kurtosis, and other measures of spacing of trait values. In this landscape, there was a topographically mediated gradient in water availability. Across this gradient we observed strong shifts in both the plot-level mean trait values and the variation in trait values within communities. Trends in trait means with the environment were due largely to species turnover, with intraspecific shifts playing a smaller role. Traits associated with a vertical partitioning of light showed a greater range and variance on the wet soils, while nitrogen per area, which is associated with water use efficiency, showed a greater spread on the dry soils. We found strong nonrandom patterns in the trait distributions consistent with expectations based on trait-mediated community assembly. There was a significant reduction in the range of six out of 11 leaf and stem functional trait values relative to a null model. For specific leaf area (SLA) we found a significant even spacing of trait values relative to the null model. For seed size we found a more platykurtic distribution than expected. These results suggest that both a habitat filter and a limit to the similarity of coexisting species can simultaneously shape the distribution of traits and the assembly of local plant communities.","container-title":"Ecological Monographs","DOI":"10.1890/07-1134.1","ISSN":"1557-7015","issue":"1","language":"en","license":"© 2009 by the Ecological Society of America","note":"_eprint: https://onlinelibrary.wiley.com/doi/pdf/10.1890/07-1134.1","page":"109-126","source":"Wiley Online Library","title":"Community assembly and shifts in plant trait distributions across an environmental gradient in coastal California","volume":"79","author":[{"family":"Cornwell","given":"William K."},{"family":"Ackerly","given":"David D."}],"issued":{"date-parts":[["2009"]]}}},{"id":263,"uris":["http://zotero.org/users/6894025/items/GSRXGBEI"],"itemData":{"id":263,"type":"article-journal","abstract":"&lt;p&gt;A long-standing theory, originating with Darwin, suggests that abiotic forces set species range limits at high latitude, high elevation, and other abiotically ‘stressful' areas, while species interactions set range limits in apparently more benign regions. This theory is of considerable importance for both basic and applied ecology, and while it is often assumed to be a ubiquitous pattern, it has not been clearly defined or broadly tested. We review tests of this idea and dissect how the strength of species interactions must vary across stress gradients to generate the predicted pattern. We conclude by suggesting approaches to better test this theory, which will deepen our understanding of the forces that determine species ranges and govern responses to climate change.&lt;/p&gt;","container-title":"Trends in Ecology &amp; Evolution","DOI":"10.1016/j.tree.2015.09.011","ISSN":"0169-5347","issue":"12","journalAbbreviation":"Trends in Ecology &amp; Evolution","language":"English","note":"publisher: Elsevier\nPMID: 26525430","page":"780-792","source":"www.cell.com","title":"Where and When do Species Interactions Set Range Limits?","volume":"30","author":[{"family":"Louthan","given":"Allison M."},{"family":"Doak","given":"Daniel F."},{"family":"Angert","given":"Amy L."}],"issued":{"date-parts":[["2015",12,1]]}}}],"schema":"https://github.com/citation-style-language/schema/raw/master/csl-citation.json"} </w:instrText>
      </w:r>
      <w:r w:rsidR="00E7794F">
        <w:fldChar w:fldCharType="separate"/>
      </w:r>
      <w:r w:rsidR="008372D5">
        <w:rPr>
          <w:noProof/>
        </w:rPr>
        <w:t>(Bartlett et al., 2012; Cornwell &amp; Ackerly, 2009; Louthan et al., 2015)</w:t>
      </w:r>
      <w:r w:rsidR="00E7794F">
        <w:fldChar w:fldCharType="end"/>
      </w:r>
      <w:r w:rsidR="0032756D">
        <w:t xml:space="preserve">. As climate change progresses, </w:t>
      </w:r>
      <w:r w:rsidR="0016324E">
        <w:t xml:space="preserve">increasing </w:t>
      </w:r>
      <w:r w:rsidR="0032756D">
        <w:t xml:space="preserve">aridity </w:t>
      </w:r>
      <w:r w:rsidR="0016324E">
        <w:t>poses a significant concern</w:t>
      </w:r>
      <w:r w:rsidR="001718BE">
        <w:t xml:space="preserve">, potentially shifting plant distributions </w:t>
      </w:r>
      <w:r w:rsidR="000461DB">
        <w:t>and leading to</w:t>
      </w:r>
      <w:r w:rsidR="0016324E">
        <w:t xml:space="preserve"> </w:t>
      </w:r>
      <w:r w:rsidR="00D60947">
        <w:t>local extinction events</w:t>
      </w:r>
      <w:r w:rsidR="00AA525B">
        <w:t>.</w:t>
      </w:r>
      <w:r w:rsidR="009A7F91">
        <w:t xml:space="preserve"> Aridity is associated with higher temperatures and drier conditions,</w:t>
      </w:r>
      <w:r w:rsidR="00C4781B">
        <w:t xml:space="preserve"> both of which</w:t>
      </w:r>
      <w:r w:rsidR="007C4C35">
        <w:t xml:space="preserve"> act together to increase physiological stress and affect plant growth </w:t>
      </w:r>
      <w:r w:rsidR="007C4C35">
        <w:lastRenderedPageBreak/>
        <w:t>and reproduction. One</w:t>
      </w:r>
      <w:r w:rsidR="0033227D">
        <w:t xml:space="preserve"> measure of this physiological stress is vapor pressure deficit (VPD), or the difference in the amount of moisture in the air vs. fully saturated air</w:t>
      </w:r>
      <w:r w:rsidR="00C72472">
        <w:t xml:space="preserve">, </w:t>
      </w:r>
      <w:r w:rsidR="0033227D">
        <w:t>combin</w:t>
      </w:r>
      <w:r w:rsidR="00C72472">
        <w:t>ing</w:t>
      </w:r>
      <w:r w:rsidR="0033227D">
        <w:t xml:space="preserve"> the effec</w:t>
      </w:r>
      <w:r w:rsidR="00C72472">
        <w:t>t</w:t>
      </w:r>
      <w:r w:rsidR="0033227D">
        <w:t xml:space="preserve"> of precipitation and </w:t>
      </w:r>
      <w:r w:rsidR="000461DB">
        <w:t xml:space="preserve">temperature </w:t>
      </w:r>
      <w:r w:rsidR="0033227D">
        <w:t>into one</w:t>
      </w:r>
      <w:r w:rsidR="000461DB">
        <w:t xml:space="preserve"> physiologically relevant</w:t>
      </w:r>
      <w:r w:rsidR="0033227D">
        <w:t xml:space="preserve"> metric</w:t>
      </w:r>
      <w:r w:rsidR="00C72472">
        <w:t>. With increasing VPD,</w:t>
      </w:r>
      <w:r w:rsidR="006A6EEF">
        <w:t xml:space="preserve"> transpiration increases, increasing the water demand needed to maintain turgor pressure and generally negatively impacting plant survival, growth, and reproduction.</w:t>
      </w:r>
      <w:r w:rsidR="00C94AEB">
        <w:t xml:space="preserve"> As </w:t>
      </w:r>
      <w:r w:rsidR="009A47B4">
        <w:t xml:space="preserve">the frequency and </w:t>
      </w:r>
      <w:r w:rsidR="00C94AEB">
        <w:t>severity of droughts</w:t>
      </w:r>
      <w:r w:rsidR="009E53F4">
        <w:t xml:space="preserve"> continues to rise</w:t>
      </w:r>
      <w:r w:rsidR="00C94AEB">
        <w:t xml:space="preserve"> </w:t>
      </w:r>
      <w:r w:rsidR="00C94AEB">
        <w:fldChar w:fldCharType="begin"/>
      </w:r>
      <w:r w:rsidR="00DE092C">
        <w:instrText xml:space="preserve"> ADDIN ZOTERO_ITEM CSL_CITATION {"citationID":"z9NqsnYX","properties":{"formattedCitation":"(Dai, 2011)","plainCitation":"(Dai, 2011)","noteIndex":0},"citationItems":[{"id":419,"uris":["http://zotero.org/users/6894025/items/UQG3RXCV"],"itemData":{"id":419,"type":"article-journal","container-title":"WIREs Climate Change","DOI":"10.1002/wcc.81","ISSN":"1757-7780, 1757-7799","issue":"1","journalAbbreviation":"WIREs Clim Change","language":"en","page":"45-65","source":"DOI.org (Crossref)","title":"Drought under global warming: a review","title-short":"Drought under global warming","volume":"2","author":[{"family":"Dai","given":"Aiguo"}],"issued":{"date-parts":[["2011",1]]}}}],"schema":"https://github.com/citation-style-language/schema/raw/master/csl-citation.json"} </w:instrText>
      </w:r>
      <w:r w:rsidR="00C94AEB">
        <w:fldChar w:fldCharType="separate"/>
      </w:r>
      <w:r w:rsidR="008372D5">
        <w:rPr>
          <w:noProof/>
        </w:rPr>
        <w:t>(Dai, 2011)</w:t>
      </w:r>
      <w:r w:rsidR="00C94AEB">
        <w:fldChar w:fldCharType="end"/>
      </w:r>
      <w:r w:rsidR="00C94AEB">
        <w:t xml:space="preserve">, understanding how </w:t>
      </w:r>
      <w:r w:rsidR="009E53F4">
        <w:t>multi-year drought</w:t>
      </w:r>
      <w:r w:rsidR="000461DB">
        <w:t xml:space="preserve">s </w:t>
      </w:r>
      <w:r w:rsidR="00C94AEB">
        <w:t>affects</w:t>
      </w:r>
      <w:r w:rsidR="000461DB">
        <w:t xml:space="preserve"> </w:t>
      </w:r>
      <w:r w:rsidR="00C16996">
        <w:t xml:space="preserve">potential </w:t>
      </w:r>
      <w:r w:rsidR="009D3457">
        <w:t>TGP</w:t>
      </w:r>
      <w:r w:rsidR="00F80C1B">
        <w:t xml:space="preserve"> </w:t>
      </w:r>
      <w:r w:rsidR="002929C3">
        <w:t>in performance and fitness traits is imperative</w:t>
      </w:r>
      <w:r w:rsidR="00932B34">
        <w:t xml:space="preserve"> for predicting plant population response to climate change.</w:t>
      </w:r>
    </w:p>
    <w:p w14:paraId="3350AF71" w14:textId="01BD9AD2" w:rsidR="00974B87" w:rsidRPr="00974B87" w:rsidRDefault="008241A8" w:rsidP="00974B87">
      <w:pPr>
        <w:spacing w:line="480" w:lineRule="auto"/>
        <w:ind w:firstLine="360"/>
      </w:pPr>
      <w:r w:rsidRPr="00974B87">
        <w:t>In this study, we assessed the effects of</w:t>
      </w:r>
      <w:r w:rsidR="00386534" w:rsidRPr="00974B87">
        <w:t xml:space="preserve"> parental collection environment </w:t>
      </w:r>
      <w:r w:rsidR="00F10CA1">
        <w:t xml:space="preserve">variability </w:t>
      </w:r>
      <w:r w:rsidR="00386534" w:rsidRPr="00974B87">
        <w:t>and experimentally imposed</w:t>
      </w:r>
      <w:r w:rsidRPr="00974B87">
        <w:t xml:space="preserve"> </w:t>
      </w:r>
      <w:r w:rsidR="00386534" w:rsidRPr="00974B87">
        <w:t xml:space="preserve">water limitation </w:t>
      </w:r>
      <w:r w:rsidRPr="00974B87">
        <w:t>on</w:t>
      </w:r>
      <w:r w:rsidR="00386534" w:rsidRPr="00974B87">
        <w:t xml:space="preserve"> TGP in </w:t>
      </w:r>
      <w:r w:rsidRPr="00974B87">
        <w:t xml:space="preserve">the </w:t>
      </w:r>
      <w:r w:rsidR="007C0967" w:rsidRPr="00974B87">
        <w:t>herbaceous</w:t>
      </w:r>
      <w:r w:rsidRPr="00974B87">
        <w:t xml:space="preserve"> plant </w:t>
      </w:r>
      <w:r w:rsidRPr="00974B87">
        <w:rPr>
          <w:i/>
          <w:iCs/>
        </w:rPr>
        <w:t>Plantago patagonica</w:t>
      </w:r>
      <w:r w:rsidR="00D227DE">
        <w:t>, a seed banking annual</w:t>
      </w:r>
      <w:r w:rsidR="00730B9C" w:rsidRPr="00974B87">
        <w:t>.</w:t>
      </w:r>
      <w:r w:rsidR="00262F22" w:rsidRPr="00974B87">
        <w:t xml:space="preserve">  We also sought to quantify whether any</w:t>
      </w:r>
      <w:r w:rsidR="000461DB">
        <w:t xml:space="preserve"> induced</w:t>
      </w:r>
      <w:r w:rsidR="00262F22" w:rsidRPr="00974B87">
        <w:t xml:space="preserve"> plasticity was adaptive, resulting in better performance in terms of survival, growth, and fecundity in populations exhibiting TGP.</w:t>
      </w:r>
      <w:r w:rsidR="00730B9C" w:rsidRPr="00974B87">
        <w:t xml:space="preserve"> We </w:t>
      </w:r>
      <w:r w:rsidR="00386534" w:rsidRPr="00974B87">
        <w:t xml:space="preserve">used </w:t>
      </w:r>
      <w:r w:rsidR="00730B9C" w:rsidRPr="00974B87">
        <w:t>eleven populations</w:t>
      </w:r>
      <w:r w:rsidR="00386534" w:rsidRPr="00974B87">
        <w:t xml:space="preserve"> collected</w:t>
      </w:r>
      <w:r w:rsidR="00730B9C" w:rsidRPr="00974B87">
        <w:t xml:space="preserve"> from </w:t>
      </w:r>
      <w:r w:rsidR="002E3803" w:rsidRPr="00974B87">
        <w:t xml:space="preserve">abiotically distinct and contrasting environments </w:t>
      </w:r>
      <w:r w:rsidR="00386534" w:rsidRPr="00974B87">
        <w:t xml:space="preserve">located </w:t>
      </w:r>
      <w:r w:rsidR="002E3803" w:rsidRPr="00974B87">
        <w:t>across the southwestern portion of the US (Table 1)</w:t>
      </w:r>
      <w:r w:rsidR="00386534" w:rsidRPr="00974B87">
        <w:t xml:space="preserve"> that differed </w:t>
      </w:r>
      <w:r w:rsidR="007C0967" w:rsidRPr="00974B87">
        <w:t xml:space="preserve">in </w:t>
      </w:r>
      <w:r w:rsidR="00061C33" w:rsidRPr="00974B87">
        <w:t xml:space="preserve">both </w:t>
      </w:r>
      <w:r w:rsidR="000461DB">
        <w:t>growing season (</w:t>
      </w:r>
      <w:r w:rsidR="006A6EEF">
        <w:t>spring</w:t>
      </w:r>
      <w:r w:rsidR="000461DB">
        <w:t>)</w:t>
      </w:r>
      <w:r w:rsidR="006A6EEF">
        <w:t xml:space="preserve"> </w:t>
      </w:r>
      <w:r w:rsidR="007C0967" w:rsidRPr="00974B87">
        <w:t>VPD</w:t>
      </w:r>
      <w:r w:rsidR="00061C33" w:rsidRPr="00974B87">
        <w:t xml:space="preserve"> and</w:t>
      </w:r>
      <w:r w:rsidR="007103FA" w:rsidRPr="00974B87">
        <w:t xml:space="preserve"> </w:t>
      </w:r>
      <w:r w:rsidR="00E06D66" w:rsidRPr="00974B87">
        <w:t xml:space="preserve">variation in </w:t>
      </w:r>
      <w:r w:rsidR="006A6EEF">
        <w:t>spring</w:t>
      </w:r>
      <w:r w:rsidR="00E06D66" w:rsidRPr="00974B87">
        <w:t xml:space="preserve"> VPD </w:t>
      </w:r>
      <w:r w:rsidR="00E06D66" w:rsidRPr="009D3457">
        <w:t>across</w:t>
      </w:r>
      <w:r w:rsidR="000461DB" w:rsidRPr="009D3457">
        <w:t xml:space="preserve"> a </w:t>
      </w:r>
      <w:r w:rsidR="009D3457" w:rsidRPr="009D3457">
        <w:t>30-year</w:t>
      </w:r>
      <w:r w:rsidR="000461DB" w:rsidRPr="009D3457">
        <w:t xml:space="preserve"> period</w:t>
      </w:r>
      <w:r w:rsidR="007C0967" w:rsidRPr="009D3457">
        <w:t>.</w:t>
      </w:r>
      <w:r w:rsidR="002E3803" w:rsidRPr="009D3457">
        <w:t xml:space="preserve"> </w:t>
      </w:r>
      <w:r w:rsidR="000461DB" w:rsidRPr="009D3457">
        <w:t>Seeds</w:t>
      </w:r>
      <w:r w:rsidR="000461DB">
        <w:t xml:space="preserve"> from these populations were grown under water limitation and control treatments</w:t>
      </w:r>
      <w:r w:rsidR="00C561B4">
        <w:t xml:space="preserve"> prior to this experiment (see Klein and Mitchell 2025 for more detail).  </w:t>
      </w:r>
      <w:r w:rsidR="002E3803" w:rsidRPr="00974B87">
        <w:t>Using</w:t>
      </w:r>
      <w:r w:rsidR="00C561B4">
        <w:t xml:space="preserve"> seeds derived from this experiment, we </w:t>
      </w:r>
      <w:r w:rsidR="009D3457">
        <w:t>implemented</w:t>
      </w:r>
      <w:r w:rsidR="002E3803" w:rsidRPr="00974B87">
        <w:t xml:space="preserve"> a fully factorial greenhouse experiment</w:t>
      </w:r>
      <w:r w:rsidR="00C03909" w:rsidRPr="00974B87">
        <w:t xml:space="preserve">, </w:t>
      </w:r>
      <w:r w:rsidR="00C561B4">
        <w:t>with</w:t>
      </w:r>
      <w:r w:rsidR="00C03909" w:rsidRPr="00974B87">
        <w:t xml:space="preserve"> watering</w:t>
      </w:r>
      <w:r w:rsidR="00E06D66" w:rsidRPr="00974B87">
        <w:t xml:space="preserve"> limitation</w:t>
      </w:r>
      <w:r w:rsidR="00C03909" w:rsidRPr="00974B87">
        <w:t xml:space="preserve"> treatments that were </w:t>
      </w:r>
      <w:r w:rsidR="004E05B9" w:rsidRPr="00974B87">
        <w:t>early (10-14 days after germination) and strong (</w:t>
      </w:r>
      <w:r w:rsidR="007C0967" w:rsidRPr="00974B87">
        <w:t xml:space="preserve">representing a </w:t>
      </w:r>
      <w:r w:rsidR="004E05B9" w:rsidRPr="00974B87">
        <w:t>50% reduction</w:t>
      </w:r>
      <w:r w:rsidR="000461DB">
        <w:t xml:space="preserve"> in</w:t>
      </w:r>
      <w:r w:rsidR="004E05B9" w:rsidRPr="00974B87">
        <w:t xml:space="preserve"> </w:t>
      </w:r>
      <w:r w:rsidR="00602E66" w:rsidRPr="00974B87">
        <w:t>spring annual precipitation</w:t>
      </w:r>
      <w:r w:rsidR="007C0967" w:rsidRPr="00974B87">
        <w:t xml:space="preserve"> for our driest population</w:t>
      </w:r>
      <w:r w:rsidR="003D6950" w:rsidRPr="00974B87">
        <w:t>)</w:t>
      </w:r>
      <w:r w:rsidR="007C0967" w:rsidRPr="00974B87">
        <w:t xml:space="preserve">. This resulted in cohorts of offspring that had experience four different levels of parental water ranging from no </w:t>
      </w:r>
      <w:r w:rsidR="00E06D66" w:rsidRPr="00974B87">
        <w:t xml:space="preserve">water </w:t>
      </w:r>
      <w:r w:rsidR="007C0967" w:rsidRPr="00974B87">
        <w:t xml:space="preserve">limitation to two generations of </w:t>
      </w:r>
      <w:r w:rsidR="00E06D66" w:rsidRPr="00974B87">
        <w:t xml:space="preserve">water </w:t>
      </w:r>
      <w:r w:rsidR="007C0967" w:rsidRPr="00974B87">
        <w:t xml:space="preserve">limitation. </w:t>
      </w:r>
      <w:r w:rsidR="003D6950" w:rsidRPr="00974B87">
        <w:t xml:space="preserve"> </w:t>
      </w:r>
      <w:r w:rsidR="00B747C9" w:rsidRPr="00974B87">
        <w:t xml:space="preserve">To assess the presence and </w:t>
      </w:r>
      <w:r w:rsidR="00155884" w:rsidRPr="00974B87">
        <w:t>magnitude</w:t>
      </w:r>
      <w:r w:rsidR="00B747C9" w:rsidRPr="00974B87">
        <w:t xml:space="preserve"> of </w:t>
      </w:r>
      <w:r w:rsidR="003D6950" w:rsidRPr="00974B87">
        <w:t>transgenerational</w:t>
      </w:r>
      <w:r w:rsidR="00B747C9" w:rsidRPr="00974B87">
        <w:t xml:space="preserve"> </w:t>
      </w:r>
      <w:r w:rsidR="003D6950" w:rsidRPr="00974B87">
        <w:t>plasticity</w:t>
      </w:r>
      <w:r w:rsidR="007046DD" w:rsidRPr="00974B87">
        <w:t>,</w:t>
      </w:r>
      <w:r w:rsidR="00485E46" w:rsidRPr="00974B87">
        <w:t xml:space="preserve"> and how it interacts with home site </w:t>
      </w:r>
      <w:r w:rsidR="006A6EEF">
        <w:t xml:space="preserve">spring </w:t>
      </w:r>
      <w:r w:rsidR="00236B13" w:rsidRPr="00974B87">
        <w:t>VPD</w:t>
      </w:r>
      <w:r w:rsidR="00F27AD0">
        <w:t xml:space="preserve"> variability</w:t>
      </w:r>
      <w:r w:rsidR="00485E46" w:rsidRPr="00974B87">
        <w:t xml:space="preserve">, we </w:t>
      </w:r>
      <w:r w:rsidR="00485E46" w:rsidRPr="00974B87">
        <w:lastRenderedPageBreak/>
        <w:t>measured several performance and fitness traits</w:t>
      </w:r>
      <w:r w:rsidR="00262F22" w:rsidRPr="00974B87">
        <w:t xml:space="preserve"> for each cohort</w:t>
      </w:r>
      <w:r w:rsidR="003D6950" w:rsidRPr="00974B87">
        <w:t xml:space="preserve">. We asked the following questions: 1) </w:t>
      </w:r>
      <w:r w:rsidR="00E266C7" w:rsidRPr="00974B87">
        <w:t xml:space="preserve">Is there evidence of </w:t>
      </w:r>
      <w:r w:rsidR="00155884" w:rsidRPr="00974B87">
        <w:t>TGP</w:t>
      </w:r>
      <w:r w:rsidR="00E266C7" w:rsidRPr="00974B87">
        <w:t xml:space="preserve"> in response to </w:t>
      </w:r>
      <w:r w:rsidR="00236B13" w:rsidRPr="00974B87">
        <w:t xml:space="preserve">water limitation </w:t>
      </w:r>
      <w:r w:rsidR="00E266C7" w:rsidRPr="00974B87">
        <w:t xml:space="preserve">in </w:t>
      </w:r>
      <w:r w:rsidR="00E266C7" w:rsidRPr="00974B87">
        <w:rPr>
          <w:i/>
          <w:iCs/>
        </w:rPr>
        <w:t>P. patagonica</w:t>
      </w:r>
      <w:r w:rsidR="00E266C7" w:rsidRPr="00974B87">
        <w:t>?</w:t>
      </w:r>
      <w:r w:rsidR="003D6950" w:rsidRPr="00974B87">
        <w:t xml:space="preserve"> 2</w:t>
      </w:r>
      <w:r w:rsidR="0042087D">
        <w:t>)</w:t>
      </w:r>
      <w:r w:rsidR="00254397">
        <w:t xml:space="preserve"> </w:t>
      </w:r>
      <w:r w:rsidR="0042087D" w:rsidRPr="0042087D">
        <w:t xml:space="preserve">Does collection site climate variability predict the magnitude of the TGP response to water limitation? </w:t>
      </w:r>
      <w:r w:rsidR="003D6950" w:rsidRPr="00974B87">
        <w:t xml:space="preserve">and 3) </w:t>
      </w:r>
      <w:r w:rsidR="00E266C7" w:rsidRPr="00974B87">
        <w:t>Is</w:t>
      </w:r>
      <w:r w:rsidR="00262F22" w:rsidRPr="00974B87">
        <w:t xml:space="preserve"> TGP</w:t>
      </w:r>
      <w:r w:rsidR="00E266C7" w:rsidRPr="00974B87">
        <w:t xml:space="preserve"> response to</w:t>
      </w:r>
      <w:r w:rsidR="00262F22" w:rsidRPr="00974B87">
        <w:t xml:space="preserve"> water limitation</w:t>
      </w:r>
      <w:r w:rsidR="00E266C7" w:rsidRPr="00974B87">
        <w:t xml:space="preserve"> adaptive?</w:t>
      </w:r>
    </w:p>
    <w:p w14:paraId="166B4CB4" w14:textId="77777777" w:rsidR="00C93EDA" w:rsidRDefault="00C93EDA" w:rsidP="00C93EDA">
      <w:pPr>
        <w:spacing w:line="480" w:lineRule="auto"/>
        <w:rPr>
          <w:b/>
          <w:bCs/>
        </w:rPr>
      </w:pPr>
    </w:p>
    <w:p w14:paraId="1E4BBCE9" w14:textId="1938B0E0" w:rsidR="00726A3E" w:rsidRPr="00C93EDA" w:rsidRDefault="00AA5CE2" w:rsidP="00AB35B1">
      <w:pPr>
        <w:pStyle w:val="Heading2"/>
      </w:pPr>
      <w:r>
        <w:t>MATERIALS AND METHODS</w:t>
      </w:r>
    </w:p>
    <w:p w14:paraId="1290F8BD" w14:textId="285A5ECD" w:rsidR="00D36937" w:rsidRPr="00C93EDA" w:rsidRDefault="00D36937" w:rsidP="00726A3E">
      <w:pPr>
        <w:spacing w:line="480" w:lineRule="auto"/>
        <w:rPr>
          <w:b/>
          <w:bCs/>
        </w:rPr>
      </w:pPr>
      <w:r w:rsidRPr="00C93EDA">
        <w:rPr>
          <w:b/>
          <w:bCs/>
        </w:rPr>
        <w:t xml:space="preserve">Study </w:t>
      </w:r>
      <w:r w:rsidR="005C545F" w:rsidRPr="00C93EDA">
        <w:rPr>
          <w:b/>
          <w:bCs/>
        </w:rPr>
        <w:t>species, source populations, and seed collection</w:t>
      </w:r>
    </w:p>
    <w:p w14:paraId="0525F985" w14:textId="3E0CE6DB" w:rsidR="00974B87" w:rsidRPr="00974B87" w:rsidRDefault="00B92024" w:rsidP="00595FB1">
      <w:pPr>
        <w:spacing w:line="480" w:lineRule="auto"/>
        <w:ind w:firstLine="720"/>
      </w:pPr>
      <w:r w:rsidRPr="00974B87">
        <w:rPr>
          <w:i/>
          <w:iCs/>
        </w:rPr>
        <w:t>Plantago patagonica</w:t>
      </w:r>
      <w:r w:rsidR="00DA1BFE" w:rsidRPr="00974B87">
        <w:rPr>
          <w:i/>
          <w:iCs/>
        </w:rPr>
        <w:t xml:space="preserve"> </w:t>
      </w:r>
      <w:r w:rsidR="00DA1BFE" w:rsidRPr="00974B87">
        <w:t xml:space="preserve">(woolly plantain) </w:t>
      </w:r>
      <w:r w:rsidRPr="00974B87">
        <w:t xml:space="preserve">is a </w:t>
      </w:r>
      <w:r w:rsidR="006B5F48" w:rsidRPr="00974B87">
        <w:t xml:space="preserve">small statured, </w:t>
      </w:r>
      <w:r w:rsidR="007A2F9E" w:rsidRPr="00974B87">
        <w:t xml:space="preserve">fully </w:t>
      </w:r>
      <w:r w:rsidRPr="00974B87">
        <w:t>self-pollinating annual</w:t>
      </w:r>
      <w:r w:rsidR="00DA1BFE" w:rsidRPr="00974B87">
        <w:t xml:space="preserve"> forb</w:t>
      </w:r>
      <w:r w:rsidR="007A2F9E" w:rsidRPr="00974B87">
        <w:t xml:space="preserve"> (due to </w:t>
      </w:r>
      <w:r w:rsidR="008854D7" w:rsidRPr="00974B87">
        <w:t>parenthesis</w:t>
      </w:r>
      <w:r w:rsidR="007A2F9E" w:rsidRPr="00974B87">
        <w:t xml:space="preserve"> </w:t>
      </w:r>
      <w:proofErr w:type="spellStart"/>
      <w:r w:rsidR="007A2F9E" w:rsidRPr="00974B87">
        <w:t>cleistogamy</w:t>
      </w:r>
      <w:proofErr w:type="spellEnd"/>
      <w:r w:rsidR="007A2F9E" w:rsidRPr="00974B87">
        <w:t xml:space="preserve">; </w:t>
      </w:r>
      <w:r w:rsidR="00EB1850" w:rsidRPr="00974B87">
        <w:fldChar w:fldCharType="begin"/>
      </w:r>
      <w:r w:rsidR="00DE092C">
        <w:instrText xml:space="preserve"> ADDIN ZOTERO_ITEM CSL_CITATION {"citationID":"Sbp4EqP2","properties":{"formattedCitation":"(Sharma et al., 1992)","plainCitation":"(Sharma et al., 1992)","dontUpdate":true,"noteIndex":0},"citationItems":[{"id":54,"uris":["http://zotero.org/users/6894025/items/EB4LDNJV"],"itemData":{"id":54,"type":"article-journal","abstract":"The breeding systems of an obligate outbreeder (Plantago lanceolata) and an obligate inbreeder (P. patagonica) were compared. Outbreeding in the former and inbreeding in the latter species is achieved by self-incompatibility and preanthesis cleistogamy, respectively. The difference in breeding system is accompanied by a difference in the pollen output, pollen to ovule ratio, stigma and anther size, and seed weight. P. ovata, a third species known only in cultivated form, is intermediate. This species has two types of plants, some of which are protogynous and others where stigma receptivity and anther dehiscence synchronize. Although the differences between the two intraspecific variants are not large, they nevertheless suggest that the species is in evolutionary flux. Domestication is known to have modified the breeding system in many crop plants and there is evidence that, in P. ovata, a start in this direction has already been made.","container-title":"Annals of Botany","DOI":"10.1093/oxfordjournals.aob.a088309","ISSN":"0305-7364","issue":"1","journalAbbreviation":"Annals of Botany","page":"7-11","source":"Silverchair","title":"Reproductive Biology of Plantago: Shift from Cross- to Self-pollination","title-short":"Reproductive Biology of Plantago","volume":"69","author":[{"family":"Sharma","given":"N."},{"family":"Koul","given":"P."},{"family":"Koul","given":"A. K."}],"issued":{"date-parts":[["1992",1,1]]}}}],"schema":"https://github.com/citation-style-language/schema/raw/master/csl-citation.json"} </w:instrText>
      </w:r>
      <w:r w:rsidR="00EB1850" w:rsidRPr="00974B87">
        <w:fldChar w:fldCharType="separate"/>
      </w:r>
      <w:r w:rsidR="008854D7" w:rsidRPr="00974B87">
        <w:rPr>
          <w:noProof/>
        </w:rPr>
        <w:t>Sharma et al., 1992)</w:t>
      </w:r>
      <w:r w:rsidR="00EB1850" w:rsidRPr="00974B87">
        <w:fldChar w:fldCharType="end"/>
      </w:r>
      <w:r w:rsidR="00FD53BE" w:rsidRPr="00974B87">
        <w:t xml:space="preserve"> with a broad </w:t>
      </w:r>
      <w:r w:rsidR="007A2F9E" w:rsidRPr="00974B87">
        <w:t xml:space="preserve">biogeographic </w:t>
      </w:r>
      <w:r w:rsidR="00C561B4">
        <w:t xml:space="preserve">range </w:t>
      </w:r>
      <w:r w:rsidR="007A2F9E" w:rsidRPr="00974B87">
        <w:t xml:space="preserve">extending across North America, into northern Mexico, and occurring in parts of South America. </w:t>
      </w:r>
      <w:r w:rsidR="000B7369" w:rsidRPr="00974B87">
        <w:t xml:space="preserve"> </w:t>
      </w:r>
      <w:r w:rsidR="002662A4" w:rsidRPr="00974B87">
        <w:rPr>
          <w:i/>
          <w:iCs/>
        </w:rPr>
        <w:t>P. patagonica</w:t>
      </w:r>
      <w:r w:rsidR="002662A4" w:rsidRPr="00974B87">
        <w:t xml:space="preserve"> </w:t>
      </w:r>
      <w:r w:rsidR="00262F22" w:rsidRPr="00974B87">
        <w:t xml:space="preserve">is </w:t>
      </w:r>
      <w:r w:rsidR="000B7369" w:rsidRPr="00974B87">
        <w:t xml:space="preserve">characterized by a basal </w:t>
      </w:r>
      <w:r w:rsidR="007C5ED3" w:rsidRPr="00974B87">
        <w:t>cluster</w:t>
      </w:r>
      <w:r w:rsidR="000B7369" w:rsidRPr="00974B87">
        <w:t xml:space="preserve"> of </w:t>
      </w:r>
      <w:proofErr w:type="gramStart"/>
      <w:r w:rsidR="000B7369" w:rsidRPr="00974B87">
        <w:t>hairy</w:t>
      </w:r>
      <w:proofErr w:type="gramEnd"/>
      <w:r w:rsidR="000B7369" w:rsidRPr="00974B87">
        <w:t>, grass</w:t>
      </w:r>
      <w:r w:rsidR="00C561B4">
        <w:t>-</w:t>
      </w:r>
      <w:r w:rsidR="000B7369" w:rsidRPr="00974B87">
        <w:t>like leaves</w:t>
      </w:r>
      <w:r w:rsidR="007C5ED3" w:rsidRPr="00974B87">
        <w:t xml:space="preserve"> with dense spikes of white and green flowers</w:t>
      </w:r>
      <w:r w:rsidR="002662A4" w:rsidRPr="00974B87">
        <w:t xml:space="preserve">. </w:t>
      </w:r>
      <w:r w:rsidR="00044317" w:rsidRPr="00974B87">
        <w:t>In North America,</w:t>
      </w:r>
      <w:r w:rsidR="00B86E7D" w:rsidRPr="00974B87">
        <w:t xml:space="preserve"> </w:t>
      </w:r>
      <w:r w:rsidR="00B86E7D" w:rsidRPr="00974B87">
        <w:rPr>
          <w:i/>
          <w:iCs/>
        </w:rPr>
        <w:t>P. patagonica</w:t>
      </w:r>
      <w:r w:rsidR="00B86E7D" w:rsidRPr="00974B87">
        <w:t xml:space="preserve"> is a </w:t>
      </w:r>
      <w:r w:rsidR="000B7369" w:rsidRPr="00974B87">
        <w:t xml:space="preserve">common </w:t>
      </w:r>
      <w:r w:rsidR="00B86E7D" w:rsidRPr="00974B87">
        <w:t>winter</w:t>
      </w:r>
      <w:r w:rsidR="00836755" w:rsidRPr="00974B87">
        <w:t xml:space="preserve"> and</w:t>
      </w:r>
      <w:r w:rsidR="009B2789" w:rsidRPr="00974B87">
        <w:t xml:space="preserve"> spring annual that often forms</w:t>
      </w:r>
      <w:r w:rsidR="00262F22" w:rsidRPr="00974B87">
        <w:t xml:space="preserve"> dense</w:t>
      </w:r>
      <w:r w:rsidR="009B2789" w:rsidRPr="00974B87">
        <w:t xml:space="preserve"> mats</w:t>
      </w:r>
      <w:r w:rsidR="002662A4" w:rsidRPr="00974B87">
        <w:t xml:space="preserve"> (</w:t>
      </w:r>
      <w:proofErr w:type="spellStart"/>
      <w:r w:rsidR="003F0F86" w:rsidRPr="00974B87">
        <w:t>SEINet</w:t>
      </w:r>
      <w:proofErr w:type="spellEnd"/>
      <w:r w:rsidR="003F0F86" w:rsidRPr="00974B87">
        <w:t xml:space="preserve"> Portal Network, 2024</w:t>
      </w:r>
      <w:r w:rsidR="002662A4" w:rsidRPr="00974B87">
        <w:t xml:space="preserve">).  </w:t>
      </w:r>
      <w:r w:rsidR="00262F22" w:rsidRPr="00974B87">
        <w:rPr>
          <w:i/>
          <w:iCs/>
        </w:rPr>
        <w:t>P. patagonica</w:t>
      </w:r>
      <w:r w:rsidR="00262F22" w:rsidRPr="00974B87">
        <w:t xml:space="preserve"> is a fitting plant to test the occurrence of transgenerational effects due to its wide natural range </w:t>
      </w:r>
      <w:r w:rsidR="007A2F9E" w:rsidRPr="00974B87">
        <w:t xml:space="preserve">and reliable inbreeding. </w:t>
      </w:r>
      <w:r w:rsidR="00D67013" w:rsidRPr="00974B87">
        <w:t>Within the southwestern portion of North America,</w:t>
      </w:r>
      <w:r w:rsidR="009D14D0" w:rsidRPr="00974B87">
        <w:t xml:space="preserve"> </w:t>
      </w:r>
      <w:r w:rsidR="009D14D0" w:rsidRPr="00974B87">
        <w:rPr>
          <w:i/>
          <w:iCs/>
        </w:rPr>
        <w:t>P. patagonica</w:t>
      </w:r>
      <w:r w:rsidR="009D14D0" w:rsidRPr="00974B87">
        <w:t xml:space="preserve"> </w:t>
      </w:r>
      <w:r w:rsidR="007A2F9E" w:rsidRPr="00974B87">
        <w:t xml:space="preserve">has been </w:t>
      </w:r>
      <w:r w:rsidR="009D14D0" w:rsidRPr="00974B87">
        <w:t>identified as a priority restoration species by the Bureau of Land</w:t>
      </w:r>
      <w:r w:rsidR="00BB29CA" w:rsidRPr="00974B87">
        <w:t xml:space="preserve"> Management’s Colorado Platea Native Plant Program due to its high </w:t>
      </w:r>
      <w:r w:rsidR="001D6015" w:rsidRPr="00974B87">
        <w:t>likelihood</w:t>
      </w:r>
      <w:r w:rsidR="00BB29CA" w:rsidRPr="00974B87">
        <w:t xml:space="preserve"> for </w:t>
      </w:r>
      <w:r w:rsidR="001D6015" w:rsidRPr="00974B87">
        <w:t>establishment</w:t>
      </w:r>
      <w:r w:rsidR="00BB29CA" w:rsidRPr="00974B87">
        <w:t xml:space="preserve"> in large scale projects</w:t>
      </w:r>
      <w:r w:rsidR="00B61BF2" w:rsidRPr="00974B87">
        <w:t xml:space="preserve"> </w:t>
      </w:r>
      <w:r w:rsidR="00947BF4" w:rsidRPr="00974B87">
        <w:fldChar w:fldCharType="begin"/>
      </w:r>
      <w:r w:rsidR="00DE092C">
        <w:instrText xml:space="preserve"> ADDIN ZOTERO_ITEM CSL_CITATION {"citationID":"TPpDh7Ec","properties":{"formattedCitation":"(Wood et al., 2015)","plainCitation":"(Wood et al., 2015)","noteIndex":0},"citationItems":[{"id":108,"uris":["http://zotero.org/users/6894025/items/B5RFFLG8"],"itemData":{"id":108,"type":"article-journal","abstract":"The native plant communities of the Colorado Plateau have been substantially degraded by human activity, yet in many areas retain a basic natural ecologic integrity. The more heavily impacted regions often require active intervention. Historically, this intervention has been conducted primarily by seeding introduced grasses selected for their forage characteristics. Recent management initiatives that reflect broader goals have highlighted the need to develop native plant materials that can be used to return diverse, resilient communities to degraded areas. The Colorado Plateau Native Plant Program was established to identify the best native plant species, and seed sources within species, that can be used to meet this need. We present an overview of the Program's past and current activities and highlight research and development strategies used to increase the availability of native plant materials adapted to target sites.","container-title":"Natural Areas Journal","DOI":"10.3375/043.035.0117","ISSN":"0885-8608, 2162-4399","issue":"1","journalAbbreviation":"naar","note":"publisher: Natural Areas Association","page":"134-150","source":"bioone.org","title":"Development of Native Plant Materials for Restoration and Rehabilitation of Colorado Plateau Ecosystems","volume":"35","author":[{"family":"Wood","given":"Troy E."},{"family":"Doherty","given":"Kyle"},{"family":"Padgett","given":"Wayne"}],"issued":{"date-parts":[["2015",1]]}}}],"schema":"https://github.com/citation-style-language/schema/raw/master/csl-citation.json"} </w:instrText>
      </w:r>
      <w:r w:rsidR="00947BF4" w:rsidRPr="00974B87">
        <w:fldChar w:fldCharType="separate"/>
      </w:r>
      <w:r w:rsidR="008372D5">
        <w:rPr>
          <w:noProof/>
        </w:rPr>
        <w:t>(Wood et al., 2015)</w:t>
      </w:r>
      <w:r w:rsidR="00947BF4" w:rsidRPr="00974B87">
        <w:fldChar w:fldCharType="end"/>
      </w:r>
      <w:r w:rsidR="00BB29CA" w:rsidRPr="00974B87">
        <w:t>, high germination probability</w:t>
      </w:r>
      <w:r w:rsidR="0036576A" w:rsidRPr="00974B87">
        <w:t xml:space="preserve"> </w:t>
      </w:r>
      <w:r w:rsidR="0036576A" w:rsidRPr="00974B87">
        <w:fldChar w:fldCharType="begin"/>
      </w:r>
      <w:r w:rsidR="00DE092C">
        <w:instrText xml:space="preserve"> ADDIN ZOTERO_ITEM CSL_CITATION {"citationID":"PoSukgxi","properties":{"formattedCitation":"(Gremer &amp; Venable, 2014)","plainCitation":"(Gremer &amp; Venable, 2014)","noteIndex":0},"citationItems":[{"id":148,"uris":["http://zotero.org/users/6894025/items/YLZCIIFZ"],"itemData":{"id":148,"type":"article-journal","abstract":"In bet hedging, organisms sacrifice short-term success to reduce the long-term variance in success. Delayed germination is the classic example of bet hedging, in which a fraction of seeds remain dormant as a hedge against the risk of complete reproductive failure. Here, we investigate the adaptive nature of delayed germination as a bet hedging strategy using long-term demographic data on Sonoran Desert winter annual plants. Using stochastic population models, we estimate fitness as a function of delayed germination and identify evolutionarily stable strategies for 12 abundant species in the community. Results indicate that delayed germination meets the criteria as a bet hedging strategy for all species. Density-dependent models, but not density-independent ones, predicted optimal germination strategies that correspond remarkably well with observed patterns. By incorporating naturally occurring variation in seed and seedling dynamics, our results present a rigorous test of bet hedging theory within the relevant environmental context.","container-title":"Ecology Letters","DOI":"10.1111/ele.12241","ISSN":"1461-0248","issue":"3","language":"en","note":"_eprint: https://onlinelibrary.wiley.com/doi/pdf/10.1111/ele.12241","page":"380-387","source":"Wiley Online Library","title":"Bet hedging in desert winter annual plants: optimal germination strategies in a variable environment","title-short":"Bet hedging in desert winter annual plants","volume":"17","author":[{"family":"Gremer","given":"Jennifer R."},{"family":"Venable","given":"D. Lawrence"}],"issued":{"date-parts":[["2014"]]}}}],"schema":"https://github.com/citation-style-language/schema/raw/master/csl-citation.json"} </w:instrText>
      </w:r>
      <w:r w:rsidR="0036576A" w:rsidRPr="00974B87">
        <w:fldChar w:fldCharType="separate"/>
      </w:r>
      <w:r w:rsidR="008372D5">
        <w:rPr>
          <w:noProof/>
        </w:rPr>
        <w:t>(Gremer &amp; Venable, 2014)</w:t>
      </w:r>
      <w:r w:rsidR="0036576A" w:rsidRPr="00974B87">
        <w:fldChar w:fldCharType="end"/>
      </w:r>
      <w:r w:rsidR="00BB29CA" w:rsidRPr="00974B87">
        <w:t xml:space="preserve">, its ability to seed bank </w:t>
      </w:r>
      <w:r w:rsidR="003463E9" w:rsidRPr="00974B87">
        <w:fldChar w:fldCharType="begin"/>
      </w:r>
      <w:r w:rsidR="00DE092C">
        <w:instrText xml:space="preserve"> ADDIN ZOTERO_ITEM CSL_CITATION {"citationID":"RIbHaOCG","properties":{"formattedCitation":"(Haight et al., 2019)","plainCitation":"(Haight et al., 2019)","noteIndex":0},"citationItems":[{"id":107,"uris":["http://zotero.org/users/6894025/items/8A2JKW7H"],"itemData":{"id":107,"type":"article-journal","abstract":"Sustainable dryland management depends on understanding environmental factors driving the composition of current and future ecological communities. While there has been extensive research on aboveground plant communities, less is known about belowground soil seed bank communities. In the Colorado Plateau of the western United States, we simultaneously explored aboveground and belowground plant communities and how they varied across sites with similar climate but contrasting soil textures. We found that aboveground vegetation and belowground seed bank community composition each varied significantly among sites. We also observed marked aboveground-belowground compositional dissimilarity across sites, suggesting that the two spatially-associated communities may respond differently to the same environmental gradient. Lastly, we found that abundances of cheatgrass (Bromus tectorum) – one of the region's major exotic invasive plants – varied strongly with soil texture, a finding with implications for invasive species management. From our results, we highlight two general patterns for dryland managers. First, we show that aboveground and belowground plant communities can respond to the same environmental variation in a strongly divergent manner. Second, the data underscore a large potential role for soil texture and its associated factors in mediating plant community responses to a range of environmental conditions.","container-title":"Journal of Arid Environments","DOI":"10.1016/j.jaridenv.2019.01.008","ISSN":"0140-1963","journalAbbreviation":"Journal of Arid Environments","page":"46-52","source":"ScienceDirect","title":"Seed bank community and soil texture relationships in a cold desert","volume":"164","author":[{"family":"Haight","given":"Jeffrey D."},{"family":"Reed","given":"Sasha C."},{"family":"Faist","given":"Akasha M."}],"issued":{"date-parts":[["2019",5,1]]}}}],"schema":"https://github.com/citation-style-language/schema/raw/master/csl-citation.json"} </w:instrText>
      </w:r>
      <w:r w:rsidR="003463E9" w:rsidRPr="00974B87">
        <w:fldChar w:fldCharType="separate"/>
      </w:r>
      <w:r w:rsidR="008372D5">
        <w:rPr>
          <w:noProof/>
        </w:rPr>
        <w:t>(Haight et al., 2019)</w:t>
      </w:r>
      <w:r w:rsidR="003463E9" w:rsidRPr="00974B87">
        <w:fldChar w:fldCharType="end"/>
      </w:r>
      <w:r w:rsidR="00BB29CA" w:rsidRPr="00974B87">
        <w:t>,</w:t>
      </w:r>
      <w:r w:rsidR="00A316A8" w:rsidRPr="00974B87">
        <w:t xml:space="preserve"> and its potential role in promoting perennial establishment </w:t>
      </w:r>
      <w:r w:rsidR="00147266" w:rsidRPr="00974B87">
        <w:fldChar w:fldCharType="begin"/>
      </w:r>
      <w:r w:rsidR="00DE092C">
        <w:instrText xml:space="preserve"> ADDIN ZOTERO_ITEM CSL_CITATION {"citationID":"4XIRRXVX","properties":{"formattedCitation":"(Barak et al., 2015)","plainCitation":"(Barak et al., 2015)","noteIndex":0},"citationItems":[{"id":106,"uris":["http://zotero.org/users/6894025/items/MRQBT7ZU"],"itemData":{"id":106,"type":"article-journal","abstract":"Native plants that are able to persist and reproduce in highly disturbed habitats (i.e., “native winners”) may be useful to include in seed mixes when restoring similarly disturbed habitat. Establishing whether these plants produce viable seeds that germinate to a high degree under appropriate conditions is a first step to determining their utility as restoration species. We identified 10 potential native winners at sites degraded by cheatgrass (Bromus tectorum), an invasive annual grass ubiquitous in the Colorado Plateau. We assessed seed viability for each species to determine its potential to reproduce within a cheatgrass-invaded site, and conducted a series of germination and competition experiments to test how effective these species may be when restoring habitat invaded by cheatgrass. All species produced viable seed (ranging from 56% to 100% viability), and the seeds of many species had high germination under a range of fall conditions without cold stratification, which is thought to increase establishment potential in cheatgrass-dominated habitats. We selected the 5 species with the highest germination and conducted a greenhouse competition study to determine their response to cheatgrass presence. The growth of all 5 forb species was suppressed by cheatgrass. However results from germination and competition trials suggest that several species, in particular Acmispon humistratus, Cryptantha fendleri, and Machaeranthera tanacetifolia, may be beneficial for restoration of cheatgrassinvaded sites. These 3 species have higher percent germination (78%–100%) and germination tolerance (0.42–0.63), and were suppressed less by cheatgrass (relative interaction index of negative 0.28–0.49) than a commonly seeded restoration species, Penstemon palmeri. Acmispon humistratus and M. tanacetifolia, in particular, are also desirable candidates for use in restoration because of the ecosystem sendees they provide. In general, natives that grow, reproduce, and tolerate competition in degraded habitats are potential native winners and worthwhile candidates for use in restoration of similarly degraded sites.","container-title":"Western North American Naturalist","DOI":"10.3398/064.075.0107","ISSN":"1527-0904, 1944-8341","issue":"1","journalAbbreviation":"wnan","note":"publisher: Monte L. Bean Life Science Museum, Brigham Young University","page":"58-69","source":"bioone.org","title":"Assessing the Value of Potential “Native Winners” for Restoration of Cheatgrass-Invaded Habitat","volume":"75","author":[{"family":"Barak","given":"Rebecca S."},{"family":"Fant","given":"Jeremie B."},{"family":"Kramer","given":"Andrea T."},{"family":"Skogen","given":"Krissa A."}],"issued":{"date-parts":[["2015",5]]}}}],"schema":"https://github.com/citation-style-language/schema/raw/master/csl-citation.json"} </w:instrText>
      </w:r>
      <w:r w:rsidR="00147266" w:rsidRPr="00974B87">
        <w:fldChar w:fldCharType="separate"/>
      </w:r>
      <w:r w:rsidR="008372D5">
        <w:rPr>
          <w:noProof/>
        </w:rPr>
        <w:t>(Barak et al., 2015)</w:t>
      </w:r>
      <w:r w:rsidR="00147266" w:rsidRPr="00974B87">
        <w:fldChar w:fldCharType="end"/>
      </w:r>
      <w:r w:rsidR="00A316A8" w:rsidRPr="00974B87">
        <w:t>.</w:t>
      </w:r>
      <w:r w:rsidR="00CE0CD6" w:rsidRPr="00974B87">
        <w:t xml:space="preserve"> </w:t>
      </w:r>
      <w:r w:rsidR="007A2F9E" w:rsidRPr="00974B87">
        <w:t>W</w:t>
      </w:r>
      <w:r w:rsidR="004263FF" w:rsidRPr="00974B87">
        <w:t xml:space="preserve">e used </w:t>
      </w:r>
      <w:r w:rsidR="001D5462" w:rsidRPr="00974B87">
        <w:t>plant material</w:t>
      </w:r>
      <w:r w:rsidR="001D6015" w:rsidRPr="00974B87">
        <w:t xml:space="preserve"> from </w:t>
      </w:r>
      <w:r w:rsidR="008C2F19" w:rsidRPr="00974B87">
        <w:t xml:space="preserve">11 </w:t>
      </w:r>
      <w:r w:rsidR="00120077" w:rsidRPr="00974B87">
        <w:t>different populations of</w:t>
      </w:r>
      <w:r w:rsidR="004263FF" w:rsidRPr="00974B87">
        <w:t xml:space="preserve"> </w:t>
      </w:r>
      <w:r w:rsidR="004263FF" w:rsidRPr="00974B87">
        <w:rPr>
          <w:i/>
          <w:iCs/>
        </w:rPr>
        <w:t>P. patagonica</w:t>
      </w:r>
      <w:r w:rsidR="007A2F9E" w:rsidRPr="00974B87">
        <w:t xml:space="preserve"> sourced from locations ranging in growing season VPD (</w:t>
      </w:r>
      <w:r w:rsidR="006D78E8" w:rsidRPr="00974B87">
        <w:t xml:space="preserve">spring VPD </w:t>
      </w:r>
      <w:r w:rsidR="00690397" w:rsidRPr="00974B87">
        <w:t>from 3.62 kPa to 2.02 kPa</w:t>
      </w:r>
      <w:r w:rsidR="002717E1" w:rsidRPr="00974B87">
        <w:t xml:space="preserve">, </w:t>
      </w:r>
      <w:r w:rsidR="00DC7157" w:rsidRPr="00974B87">
        <w:t>see</w:t>
      </w:r>
      <w:r w:rsidR="002717E1" w:rsidRPr="00974B87">
        <w:t xml:space="preserve"> Figure 1</w:t>
      </w:r>
      <w:r w:rsidR="007A2F9E" w:rsidRPr="00974B87">
        <w:t>).  See</w:t>
      </w:r>
      <w:r w:rsidR="004263FF" w:rsidRPr="00974B87">
        <w:t xml:space="preserve"> Klein &amp; Mitchell </w:t>
      </w:r>
      <w:r w:rsidR="00E50089" w:rsidRPr="00974B87">
        <w:fldChar w:fldCharType="begin"/>
      </w:r>
      <w:r w:rsidR="00DE092C">
        <w:instrText xml:space="preserve"> ADDIN ZOTERO_ITEM CSL_CITATION {"citationID":"4oNSvTUI","properties":{"formattedCitation":"(Klein &amp; Mitchell, 2023)","plainCitation":"(Klein &amp; Mitchell, 2023)","dontUpdate":true,"noteIndex":0},"citationItems":[{"id":152,"uris":["http://zotero.org/users/6894025/items/ZYXH9G85"],"itemData":{"id":152,"type":"article-journal","abstract":"The intensity, duration, and severity of drought increasing across the American Southwest. Plant restoration efforts are often thwarted by drought-induced effects (i.e. drought-induced mortality or failure to reproduce). Careful selection of plant materials to match future environmental conditions could improve restoration success under climate change. Here, we focus on Plantago patagonica, a priority arid land restoration species in the southwestern US. Using experimental drought in a greenhouse and supplemental watering in a common garden experiment, we quantiﬁed how the seed-collection site environment inﬂuenced plant growth, performance, phenotypic plasticity, and evidence of local adaptation in 12 populations of P. patagonica. In the greenhouse, we found plants from hotter and drier environments had higher root:shoot ratios, while those from more variable precipitation regimes had greater total biomass in response to drought. Populations sourced from warmer environments exhibited sevenfold greater plasticity in root:shoot ratio compared to those from cooler environments, and there was strong evidence for local adaptation in phenology, as populations sourced from geographic locations nearer the common garden exhibited ﬁve times more ﬂowering individuals than those sourced furthest from that garden. In the common garden, we found that plants sourced from wetter locations and those with more consistent precipitation regimes had lower mortality and higher speciﬁc leaf area, a proxy for growth, under unwatered ambient conditions. These results suggest plant performance of P. patagonica under reduced water availability is strongly shaped by the seedcollection site environment and may be a useful tool for improving restoration outcomes in a changing world.","container-title":"Restoration Ecology","DOI":"10.1111/rec.14002","ISSN":"1061-2971, 1526-100X","journalAbbreviation":"Restoration Ecology","language":"en","page":"1-11","source":"DOI.org (Crossref)","title":"Seed source environment predicts response to water availability in &lt;i&gt;Plantago patagonica&lt;/i&gt;","author":[{"family":"Klein","given":"Zoë"},{"family":"Mitchell","given":"Rachel M."}],"issued":{"date-parts":[["2023",8,29]]}}}],"schema":"https://github.com/citation-style-language/schema/raw/master/csl-citation.json"} </w:instrText>
      </w:r>
      <w:r w:rsidR="00E50089" w:rsidRPr="00974B87">
        <w:fldChar w:fldCharType="separate"/>
      </w:r>
      <w:r w:rsidR="00230240" w:rsidRPr="00974B87">
        <w:rPr>
          <w:noProof/>
        </w:rPr>
        <w:t>(202</w:t>
      </w:r>
      <w:r w:rsidR="00C561B4">
        <w:rPr>
          <w:noProof/>
        </w:rPr>
        <w:t>4</w:t>
      </w:r>
      <w:r w:rsidR="00230240" w:rsidRPr="00974B87">
        <w:rPr>
          <w:noProof/>
        </w:rPr>
        <w:t>)</w:t>
      </w:r>
      <w:r w:rsidR="00E50089" w:rsidRPr="00974B87">
        <w:fldChar w:fldCharType="end"/>
      </w:r>
      <w:r w:rsidR="00D85CBA" w:rsidRPr="00974B87">
        <w:t xml:space="preserve"> </w:t>
      </w:r>
      <w:r w:rsidR="007A2F9E" w:rsidRPr="00974B87">
        <w:t>for a detailed</w:t>
      </w:r>
      <w:r w:rsidR="00D144B9" w:rsidRPr="00974B87">
        <w:t xml:space="preserve"> description of seed sources and acquisition.</w:t>
      </w:r>
    </w:p>
    <w:p w14:paraId="7AA4B37A" w14:textId="1DCFD7F0" w:rsidR="007C4EB1" w:rsidRPr="00C93EDA" w:rsidRDefault="007C4EB1" w:rsidP="007C4EB1">
      <w:pPr>
        <w:spacing w:line="480" w:lineRule="auto"/>
        <w:rPr>
          <w:b/>
          <w:bCs/>
        </w:rPr>
      </w:pPr>
      <w:r w:rsidRPr="00C93EDA">
        <w:rPr>
          <w:b/>
          <w:bCs/>
        </w:rPr>
        <w:t xml:space="preserve">Water </w:t>
      </w:r>
      <w:r w:rsidR="00690342">
        <w:rPr>
          <w:b/>
          <w:bCs/>
        </w:rPr>
        <w:t>l</w:t>
      </w:r>
      <w:r w:rsidRPr="00C93EDA">
        <w:rPr>
          <w:b/>
          <w:bCs/>
        </w:rPr>
        <w:t xml:space="preserve">imitation </w:t>
      </w:r>
      <w:r w:rsidR="00690342">
        <w:rPr>
          <w:b/>
          <w:bCs/>
        </w:rPr>
        <w:t>e</w:t>
      </w:r>
      <w:r w:rsidRPr="00C93EDA">
        <w:rPr>
          <w:b/>
          <w:bCs/>
        </w:rPr>
        <w:t>xperiments</w:t>
      </w:r>
    </w:p>
    <w:p w14:paraId="7ACCBAC2" w14:textId="510838C0" w:rsidR="007C4EB1" w:rsidRPr="00AA5CE2" w:rsidRDefault="006A0D0A" w:rsidP="00690397">
      <w:pPr>
        <w:spacing w:line="480" w:lineRule="auto"/>
        <w:rPr>
          <w:b/>
          <w:bCs/>
          <w:i/>
          <w:iCs/>
        </w:rPr>
      </w:pPr>
      <w:r>
        <w:rPr>
          <w:b/>
          <w:bCs/>
          <w:i/>
          <w:iCs/>
        </w:rPr>
        <w:lastRenderedPageBreak/>
        <w:t xml:space="preserve">F1 - </w:t>
      </w:r>
      <w:proofErr w:type="gramStart"/>
      <w:r w:rsidR="007C4EB1" w:rsidRPr="00AA5CE2">
        <w:rPr>
          <w:b/>
          <w:bCs/>
          <w:i/>
          <w:iCs/>
        </w:rPr>
        <w:t xml:space="preserve">Common </w:t>
      </w:r>
      <w:r w:rsidR="00C93EDA" w:rsidRPr="00AA5CE2">
        <w:rPr>
          <w:b/>
          <w:bCs/>
          <w:i/>
          <w:iCs/>
        </w:rPr>
        <w:t>g</w:t>
      </w:r>
      <w:r w:rsidR="007C4EB1" w:rsidRPr="00AA5CE2">
        <w:rPr>
          <w:b/>
          <w:bCs/>
          <w:i/>
          <w:iCs/>
        </w:rPr>
        <w:t>arden</w:t>
      </w:r>
      <w:proofErr w:type="gramEnd"/>
      <w:r w:rsidR="007C4EB1" w:rsidRPr="00AA5CE2">
        <w:rPr>
          <w:b/>
          <w:bCs/>
          <w:i/>
          <w:iCs/>
        </w:rPr>
        <w:t xml:space="preserve"> </w:t>
      </w:r>
      <w:r w:rsidR="00C93EDA" w:rsidRPr="00AA5CE2">
        <w:rPr>
          <w:b/>
          <w:bCs/>
          <w:i/>
          <w:iCs/>
        </w:rPr>
        <w:t>e</w:t>
      </w:r>
      <w:r w:rsidR="007C4EB1" w:rsidRPr="00AA5CE2">
        <w:rPr>
          <w:b/>
          <w:bCs/>
          <w:i/>
          <w:iCs/>
        </w:rPr>
        <w:t>xperiment</w:t>
      </w:r>
    </w:p>
    <w:p w14:paraId="6B66A360" w14:textId="5EFD6D44" w:rsidR="009D190C" w:rsidRPr="00974B87" w:rsidRDefault="007C4EB1" w:rsidP="009D190C">
      <w:pPr>
        <w:spacing w:line="480" w:lineRule="auto"/>
        <w:ind w:firstLine="720"/>
      </w:pPr>
      <w:r w:rsidRPr="00974B87">
        <w:t xml:space="preserve">This experiment leveraged seeds generated as part of </w:t>
      </w:r>
      <w:r w:rsidR="009D190C" w:rsidRPr="00974B87">
        <w:t>2021</w:t>
      </w:r>
      <w:r w:rsidRPr="00974B87">
        <w:t xml:space="preserve"> study detailed in Klein </w:t>
      </w:r>
      <w:r w:rsidR="00690397" w:rsidRPr="00974B87">
        <w:t>&amp;</w:t>
      </w:r>
      <w:r w:rsidRPr="00974B87">
        <w:t xml:space="preserve"> Mitchell et al. 202</w:t>
      </w:r>
      <w:r w:rsidR="00C561B4">
        <w:t>4</w:t>
      </w:r>
      <w:r w:rsidRPr="00974B87">
        <w:t xml:space="preserve">. </w:t>
      </w:r>
      <w:r w:rsidR="009D190C" w:rsidRPr="00974B87">
        <w:t>The</w:t>
      </w:r>
      <w:r w:rsidR="002717E1" w:rsidRPr="00974B87">
        <w:t xml:space="preserve"> </w:t>
      </w:r>
      <w:r w:rsidR="00B635DD" w:rsidRPr="00974B87">
        <w:t xml:space="preserve">F1 </w:t>
      </w:r>
      <w:r w:rsidR="002717E1" w:rsidRPr="00974B87">
        <w:t>experiment</w:t>
      </w:r>
      <w:r w:rsidR="00B635DD" w:rsidRPr="00974B87">
        <w:t xml:space="preserve"> was performed</w:t>
      </w:r>
      <w:r w:rsidR="00C561B4">
        <w:t xml:space="preserve"> in a</w:t>
      </w:r>
      <w:r w:rsidR="00B635DD" w:rsidRPr="00974B87">
        <w:t xml:space="preserve"> </w:t>
      </w:r>
      <w:r w:rsidR="009D190C" w:rsidRPr="00974B87">
        <w:t xml:space="preserve">common </w:t>
      </w:r>
      <w:r w:rsidR="00C561B4">
        <w:t>garden</w:t>
      </w:r>
      <w:r w:rsidR="009D190C" w:rsidRPr="00974B87">
        <w:t xml:space="preserve"> located at the </w:t>
      </w:r>
      <w:proofErr w:type="spellStart"/>
      <w:r w:rsidR="009D190C" w:rsidRPr="00974B87">
        <w:t>Petchesky</w:t>
      </w:r>
      <w:proofErr w:type="spellEnd"/>
      <w:r w:rsidR="009D190C" w:rsidRPr="00974B87">
        <w:t xml:space="preserve"> Conservation Center on New Mexico Land Conservancy-owned land southwest of Santa Fe, New Mexico, U.S.A. (</w:t>
      </w:r>
      <w:r w:rsidR="009D190C" w:rsidRPr="00974B87">
        <w:rPr>
          <w:i/>
          <w:iCs/>
        </w:rPr>
        <w:t>35.612602, −106.004360</w:t>
      </w:r>
      <w:r w:rsidR="009D190C" w:rsidRPr="00974B87">
        <w:t>). The 262-acre conservation area is dominated by grasslands and pinyon–juniper woodlands, which is representative of the typical </w:t>
      </w:r>
      <w:r w:rsidR="009D190C" w:rsidRPr="00974B87">
        <w:rPr>
          <w:i/>
          <w:iCs/>
        </w:rPr>
        <w:t>P. patagonica</w:t>
      </w:r>
      <w:r w:rsidR="009D190C" w:rsidRPr="00974B87">
        <w:t xml:space="preserve"> habitat in </w:t>
      </w:r>
      <w:r w:rsidR="00C93EDA">
        <w:t>northern New Mexico</w:t>
      </w:r>
      <w:r w:rsidR="009D190C" w:rsidRPr="00974B87">
        <w:t>. The common garden has a 30-year MAP of 331 mm and ranges annually in temperature from −0.30 to 22°C</w:t>
      </w:r>
      <w:r w:rsidR="00B635DD" w:rsidRPr="00974B87">
        <w:t>,</w:t>
      </w:r>
      <w:r w:rsidR="009D190C" w:rsidRPr="00974B87">
        <w:t xml:space="preserve"> which is intermediate in precipitation and temperature compared to collection conditions for our </w:t>
      </w:r>
      <w:r w:rsidR="00B635DD" w:rsidRPr="00974B87">
        <w:t>1</w:t>
      </w:r>
      <w:r w:rsidR="00690342">
        <w:t>1</w:t>
      </w:r>
      <w:r w:rsidR="009D190C" w:rsidRPr="00974B87">
        <w:t xml:space="preserve"> populations.</w:t>
      </w:r>
      <w:r w:rsidRPr="00974B87">
        <w:t xml:space="preserve"> </w:t>
      </w:r>
    </w:p>
    <w:p w14:paraId="3FCC7E34" w14:textId="5BE7ACA1" w:rsidR="009D190C" w:rsidRPr="00974B87" w:rsidRDefault="00B635DD" w:rsidP="008933C4">
      <w:pPr>
        <w:spacing w:line="480" w:lineRule="auto"/>
        <w:ind w:firstLine="720"/>
      </w:pPr>
      <w:r w:rsidRPr="00974B87">
        <w:t>During the F1 experiment, w</w:t>
      </w:r>
      <w:r w:rsidR="007C4EB1" w:rsidRPr="00974B87">
        <w:t xml:space="preserve">e used </w:t>
      </w:r>
      <w:r w:rsidR="00A10D9E" w:rsidRPr="00974B87">
        <w:t xml:space="preserve">wild collected </w:t>
      </w:r>
      <w:r w:rsidR="007C4EB1" w:rsidRPr="00974B87">
        <w:t>seed</w:t>
      </w:r>
      <w:r w:rsidR="00A10D9E" w:rsidRPr="00974B87">
        <w:t xml:space="preserve"> (collected from locations detailed in </w:t>
      </w:r>
      <w:r w:rsidR="002717E1" w:rsidRPr="00974B87">
        <w:t>Figure 1</w:t>
      </w:r>
      <w:r w:rsidR="00A10D9E" w:rsidRPr="00974B87">
        <w:t>)</w:t>
      </w:r>
      <w:r w:rsidR="007C4EB1" w:rsidRPr="00974B87">
        <w:t xml:space="preserve"> </w:t>
      </w:r>
      <w:r w:rsidR="00A10D9E" w:rsidRPr="00974B87">
        <w:t>and grew them</w:t>
      </w:r>
      <w:r w:rsidR="007C4EB1" w:rsidRPr="00974B87">
        <w:t xml:space="preserve"> under one of two watering treatments</w:t>
      </w:r>
      <w:r w:rsidR="009D190C" w:rsidRPr="00974B87">
        <w:t xml:space="preserve">: supplemental watering and ambient watering. Individuals grown under the supplemental watering treatment received 200% of the </w:t>
      </w:r>
      <w:r w:rsidR="00A10D9E" w:rsidRPr="00974B87">
        <w:t>30-year</w:t>
      </w:r>
      <w:r w:rsidR="009D190C" w:rsidRPr="00974B87">
        <w:t xml:space="preserve"> average at the common garden (~96mm), while the ambient watering </w:t>
      </w:r>
      <w:r w:rsidR="00A10D9E" w:rsidRPr="00974B87">
        <w:t>received</w:t>
      </w:r>
      <w:r w:rsidR="009D190C" w:rsidRPr="00974B87">
        <w:t xml:space="preserve"> approximately 100% of the 30-year normal for the growing season (~48mm). </w:t>
      </w:r>
      <w:r w:rsidR="000A6286" w:rsidRPr="00974B87">
        <w:t>F</w:t>
      </w:r>
      <w:r w:rsidR="0047460D" w:rsidRPr="00974B87">
        <w:t xml:space="preserve">or </w:t>
      </w:r>
      <w:r w:rsidR="000A6286" w:rsidRPr="00974B87">
        <w:t>further details on</w:t>
      </w:r>
      <w:r w:rsidR="00562641" w:rsidRPr="00974B87">
        <w:t xml:space="preserve"> the F1 common garden experiment,</w:t>
      </w:r>
      <w:r w:rsidR="0047460D" w:rsidRPr="00974B87">
        <w:t xml:space="preserve"> see Klein &amp; Mitchell</w:t>
      </w:r>
      <w:r w:rsidR="001D5462" w:rsidRPr="00974B87">
        <w:t xml:space="preserve">, </w:t>
      </w:r>
      <w:r w:rsidR="0047460D" w:rsidRPr="00974B87">
        <w:t>202</w:t>
      </w:r>
      <w:r w:rsidR="00C561B4">
        <w:t>4</w:t>
      </w:r>
      <w:r w:rsidR="0047460D" w:rsidRPr="00974B87">
        <w:t>.</w:t>
      </w:r>
      <w:r w:rsidR="00593FBE" w:rsidRPr="00974B87">
        <w:t xml:space="preserve"> </w:t>
      </w:r>
      <w:r w:rsidR="00926F5F" w:rsidRPr="00974B87">
        <w:t xml:space="preserve">The offspring seed </w:t>
      </w:r>
      <w:r w:rsidR="00232CCF" w:rsidRPr="00974B87">
        <w:t xml:space="preserve">(F2, Figure </w:t>
      </w:r>
      <w:r w:rsidR="002717E1" w:rsidRPr="00974B87">
        <w:t>2</w:t>
      </w:r>
      <w:r w:rsidR="00232CCF" w:rsidRPr="00974B87">
        <w:t xml:space="preserve">) </w:t>
      </w:r>
      <w:r w:rsidR="00926F5F" w:rsidRPr="00974B87">
        <w:t>of these plants</w:t>
      </w:r>
      <w:r w:rsidR="00593FBE" w:rsidRPr="00974B87">
        <w:t xml:space="preserve"> were collected, cleaned, and stored for later use.</w:t>
      </w:r>
      <w:r w:rsidR="009D190C" w:rsidRPr="00974B87">
        <w:t xml:space="preserve">  For the purposes of our experiment, we considered individuals grown under ambient conditions to be </w:t>
      </w:r>
      <w:r w:rsidR="00AC5122" w:rsidRPr="00974B87">
        <w:t>“dry”</w:t>
      </w:r>
      <w:r w:rsidR="009D190C" w:rsidRPr="00974B87">
        <w:t xml:space="preserve"> and those under supplemental conditions to be </w:t>
      </w:r>
      <w:r w:rsidR="00AC5122" w:rsidRPr="00974B87">
        <w:t>“</w:t>
      </w:r>
      <w:r w:rsidR="009D190C" w:rsidRPr="00974B87">
        <w:t>control</w:t>
      </w:r>
      <w:r w:rsidR="00AC5122" w:rsidRPr="00974B87">
        <w:t>”</w:t>
      </w:r>
      <w:r w:rsidR="009D190C" w:rsidRPr="00974B87">
        <w:t>.</w:t>
      </w:r>
    </w:p>
    <w:p w14:paraId="3FB916A7" w14:textId="5EDF1995" w:rsidR="009D190C" w:rsidRPr="00AA5CE2" w:rsidRDefault="009D190C" w:rsidP="009D190C">
      <w:pPr>
        <w:spacing w:line="480" w:lineRule="auto"/>
        <w:rPr>
          <w:b/>
          <w:bCs/>
          <w:i/>
          <w:iCs/>
        </w:rPr>
      </w:pPr>
      <w:r w:rsidRPr="00AA5CE2">
        <w:rPr>
          <w:b/>
          <w:bCs/>
          <w:i/>
          <w:iCs/>
        </w:rPr>
        <w:t xml:space="preserve">F2 </w:t>
      </w:r>
      <w:r w:rsidR="00AC727B" w:rsidRPr="00AA5CE2">
        <w:rPr>
          <w:b/>
          <w:bCs/>
          <w:i/>
          <w:iCs/>
        </w:rPr>
        <w:t xml:space="preserve">- </w:t>
      </w:r>
      <w:r w:rsidRPr="00AA5CE2">
        <w:rPr>
          <w:b/>
          <w:bCs/>
          <w:i/>
          <w:iCs/>
        </w:rPr>
        <w:t>Greenhouse experiment</w:t>
      </w:r>
    </w:p>
    <w:p w14:paraId="4125B07C" w14:textId="629CF0F6" w:rsidR="00F25CCF" w:rsidRPr="00974B87" w:rsidRDefault="00AE513A" w:rsidP="008B22F5">
      <w:pPr>
        <w:spacing w:line="480" w:lineRule="auto"/>
        <w:ind w:firstLine="720"/>
      </w:pPr>
      <w:r w:rsidRPr="00974B87">
        <w:t>Seeds produced from the F1</w:t>
      </w:r>
      <w:r w:rsidR="008B22F5" w:rsidRPr="00974B87">
        <w:t xml:space="preserve"> </w:t>
      </w:r>
      <w:r w:rsidRPr="00974B87">
        <w:t>common garden</w:t>
      </w:r>
      <w:r w:rsidR="00814652" w:rsidRPr="00974B87">
        <w:t xml:space="preserve"> were </w:t>
      </w:r>
      <w:r w:rsidR="009D190C" w:rsidRPr="00974B87">
        <w:t xml:space="preserve">used in a F2 </w:t>
      </w:r>
      <w:r w:rsidR="00514083" w:rsidRPr="00974B87">
        <w:t>greenhouse</w:t>
      </w:r>
      <w:r w:rsidR="009D190C" w:rsidRPr="00974B87">
        <w:t xml:space="preserve"> water limitation experiment</w:t>
      </w:r>
      <w:r w:rsidR="00514083" w:rsidRPr="00974B87">
        <w:t xml:space="preserve"> </w:t>
      </w:r>
      <w:r w:rsidR="009D190C" w:rsidRPr="00974B87">
        <w:t>(</w:t>
      </w:r>
      <w:r w:rsidR="00514083" w:rsidRPr="00974B87">
        <w:t xml:space="preserve">Figure </w:t>
      </w:r>
      <w:r w:rsidR="002A130C" w:rsidRPr="00974B87">
        <w:t>2</w:t>
      </w:r>
      <w:r w:rsidR="00514083" w:rsidRPr="00974B87">
        <w:t>)</w:t>
      </w:r>
      <w:r w:rsidR="00034C48" w:rsidRPr="00974B87">
        <w:t xml:space="preserve"> during the spring </w:t>
      </w:r>
      <w:r w:rsidR="009D190C" w:rsidRPr="00974B87">
        <w:t xml:space="preserve">and summer </w:t>
      </w:r>
      <w:r w:rsidR="00034C48" w:rsidRPr="00974B87">
        <w:t>of 2023 (April – Augus</w:t>
      </w:r>
      <w:r w:rsidR="009D190C" w:rsidRPr="00974B87">
        <w:t>t</w:t>
      </w:r>
      <w:r w:rsidR="00034C48" w:rsidRPr="00974B87">
        <w:t>).</w:t>
      </w:r>
      <w:r w:rsidR="00F87179" w:rsidRPr="00974B87">
        <w:t xml:space="preserve"> </w:t>
      </w:r>
      <w:r w:rsidR="009D190C" w:rsidRPr="00974B87">
        <w:t xml:space="preserve">Seeds from </w:t>
      </w:r>
      <w:r w:rsidR="00690342">
        <w:t>P</w:t>
      </w:r>
      <w:r w:rsidR="009D190C" w:rsidRPr="00974B87">
        <w:t xml:space="preserve">opulation </w:t>
      </w:r>
      <w:r w:rsidR="00690342">
        <w:t>2</w:t>
      </w:r>
      <w:r w:rsidR="00475673" w:rsidRPr="00974B87">
        <w:t xml:space="preserve"> </w:t>
      </w:r>
      <w:r w:rsidR="009D190C" w:rsidRPr="00974B87">
        <w:t>were misplaced and not recovered</w:t>
      </w:r>
      <w:r w:rsidR="00475673" w:rsidRPr="00974B87">
        <w:t xml:space="preserve">, </w:t>
      </w:r>
      <w:r w:rsidR="00EE236F" w:rsidRPr="00974B87">
        <w:t xml:space="preserve">so only 11 populations were represented in F2. </w:t>
      </w:r>
      <w:r w:rsidR="00F87179" w:rsidRPr="00974B87">
        <w:t>Seeds</w:t>
      </w:r>
      <w:r w:rsidR="009D190C" w:rsidRPr="00974B87">
        <w:t xml:space="preserve"> from each population and each watering treatment</w:t>
      </w:r>
      <w:r w:rsidR="00F87179" w:rsidRPr="00974B87">
        <w:t xml:space="preserve"> were </w:t>
      </w:r>
      <w:r w:rsidR="007C1D10" w:rsidRPr="00974B87">
        <w:t xml:space="preserve">scarified with 150-grit </w:t>
      </w:r>
      <w:r w:rsidR="007C1D10" w:rsidRPr="00974B87">
        <w:lastRenderedPageBreak/>
        <w:t>sandpaper, soaked for 24 hours in tap water, and planted in 2-in</w:t>
      </w:r>
      <w:r w:rsidR="008F3CB2" w:rsidRPr="00974B87">
        <w:t xml:space="preserve"> </w:t>
      </w:r>
      <w:r w:rsidR="00207507" w:rsidRPr="00974B87">
        <w:t>x 8-in</w:t>
      </w:r>
      <w:r w:rsidR="007C1D10" w:rsidRPr="00974B87">
        <w:t xml:space="preserve"> “cone-</w:t>
      </w:r>
      <w:proofErr w:type="spellStart"/>
      <w:r w:rsidR="007C1D10" w:rsidRPr="00974B87">
        <w:t>tainers</w:t>
      </w:r>
      <w:proofErr w:type="spellEnd"/>
      <w:r w:rsidR="007C1D10" w:rsidRPr="00974B87">
        <w:t xml:space="preserve">” (Stuewe &amp; Sons, Tangent, </w:t>
      </w:r>
      <w:proofErr w:type="gramStart"/>
      <w:r w:rsidR="007C1D10" w:rsidRPr="00974B87">
        <w:t>OR,</w:t>
      </w:r>
      <w:proofErr w:type="gramEnd"/>
      <w:r w:rsidR="007C1D10" w:rsidRPr="00974B87">
        <w:t xml:space="preserve"> USA). </w:t>
      </w:r>
      <w:r w:rsidR="00690342" w:rsidRPr="00974B87">
        <w:t xml:space="preserve">The planting substrate was sterilized via an autoclave at 121 C for </w:t>
      </w:r>
      <w:r w:rsidR="00690342">
        <w:t>three</w:t>
      </w:r>
      <w:r w:rsidR="00690342" w:rsidRPr="00974B87">
        <w:t xml:space="preserve"> consecutive days.</w:t>
      </w:r>
      <w:r w:rsidR="00690342">
        <w:t xml:space="preserve"> </w:t>
      </w:r>
      <w:r w:rsidR="001D205D" w:rsidRPr="00974B87">
        <w:t xml:space="preserve">We sowed </w:t>
      </w:r>
      <w:r w:rsidR="00690342">
        <w:t>five to eight</w:t>
      </w:r>
      <w:r w:rsidR="001D205D" w:rsidRPr="00974B87">
        <w:t xml:space="preserve"> seeds per pot in a 50-50 mixture of sterilized potting soil and sand</w:t>
      </w:r>
      <w:r w:rsidR="008F54C5" w:rsidRPr="00974B87">
        <w:t xml:space="preserve"> and watered </w:t>
      </w:r>
      <w:r w:rsidR="00494344" w:rsidRPr="00974B87">
        <w:t xml:space="preserve">all pots to saturation for the first 14 days to ensure germination. </w:t>
      </w:r>
      <w:r w:rsidR="001D205D" w:rsidRPr="00974B87">
        <w:t>The gre</w:t>
      </w:r>
      <w:r w:rsidR="008F54C5" w:rsidRPr="00974B87">
        <w:t>enhouse was maintained between 64-</w:t>
      </w:r>
      <w:r w:rsidR="003D74A5" w:rsidRPr="00974B87">
        <w:t>85</w:t>
      </w:r>
      <w:r w:rsidR="008F54C5" w:rsidRPr="00974B87">
        <w:t xml:space="preserve"> F under ambient light </w:t>
      </w:r>
      <w:r w:rsidR="00F5030E" w:rsidRPr="00974B87">
        <w:t>conditions</w:t>
      </w:r>
      <w:r w:rsidR="008F54C5" w:rsidRPr="00974B87">
        <w:t xml:space="preserve"> from April to August 2023.</w:t>
      </w:r>
      <w:r w:rsidR="00494344" w:rsidRPr="00974B87">
        <w:t xml:space="preserve"> No fertilizer was applied over the course of the experiment. On day 14, we thinned </w:t>
      </w:r>
      <w:r w:rsidR="00AC5122" w:rsidRPr="00974B87">
        <w:t>each cone-</w:t>
      </w:r>
      <w:proofErr w:type="spellStart"/>
      <w:r w:rsidR="00AC5122" w:rsidRPr="00974B87">
        <w:t>tainer</w:t>
      </w:r>
      <w:proofErr w:type="spellEnd"/>
      <w:r w:rsidR="00AC5122" w:rsidRPr="00974B87">
        <w:t xml:space="preserve"> </w:t>
      </w:r>
      <w:r w:rsidR="00494344" w:rsidRPr="00974B87">
        <w:t>to a single individual per pot</w:t>
      </w:r>
      <w:r w:rsidR="008F3CB2" w:rsidRPr="00974B87">
        <w:t xml:space="preserve"> and randomly assigned </w:t>
      </w:r>
      <w:r w:rsidR="0014695B" w:rsidRPr="00974B87">
        <w:t>plants to</w:t>
      </w:r>
      <w:r w:rsidR="008F3CB2" w:rsidRPr="00974B87">
        <w:t xml:space="preserve"> </w:t>
      </w:r>
      <w:r w:rsidR="00AC5122" w:rsidRPr="00974B87">
        <w:t xml:space="preserve">one of two </w:t>
      </w:r>
      <w:r w:rsidR="008F3CB2" w:rsidRPr="00974B87">
        <w:t>watering treatment</w:t>
      </w:r>
      <w:r w:rsidR="00AC5122" w:rsidRPr="00974B87">
        <w:t xml:space="preserve"> in a fully factorial fashion</w:t>
      </w:r>
      <w:r w:rsidR="000E4199" w:rsidRPr="00974B87">
        <w:t xml:space="preserve"> (Figure 1)</w:t>
      </w:r>
      <w:r w:rsidR="00AC5122" w:rsidRPr="00974B87">
        <w:t>.</w:t>
      </w:r>
      <w:r w:rsidR="003D74A5" w:rsidRPr="00974B87">
        <w:t xml:space="preserve"> </w:t>
      </w:r>
      <w:r w:rsidR="004D1261" w:rsidRPr="00974B87">
        <w:t xml:space="preserve">The final </w:t>
      </w:r>
      <w:r w:rsidR="000E4199" w:rsidRPr="00974B87">
        <w:t xml:space="preserve">experimental </w:t>
      </w:r>
      <w:r w:rsidR="004D1261" w:rsidRPr="00974B87">
        <w:t xml:space="preserve">design </w:t>
      </w:r>
      <w:r w:rsidR="00C561B4">
        <w:t xml:space="preserve">was </w:t>
      </w:r>
      <w:r w:rsidR="004D1261" w:rsidRPr="00974B87">
        <w:t xml:space="preserve">comprised </w:t>
      </w:r>
      <w:r w:rsidR="00544886" w:rsidRPr="00974B87">
        <w:t>of</w:t>
      </w:r>
      <w:r w:rsidR="001D5462" w:rsidRPr="00974B87">
        <w:t xml:space="preserve">: </w:t>
      </w:r>
      <w:r w:rsidR="00544886" w:rsidRPr="00974B87">
        <w:t xml:space="preserve">11 maternal populations X </w:t>
      </w:r>
      <w:r w:rsidR="001A0BFB" w:rsidRPr="00974B87">
        <w:t>two F1 watering treatments</w:t>
      </w:r>
      <w:r w:rsidR="00AC5122" w:rsidRPr="00974B87">
        <w:t xml:space="preserve"> (control and dry)</w:t>
      </w:r>
      <w:r w:rsidR="001A0BFB" w:rsidRPr="00974B87">
        <w:t xml:space="preserve"> X </w:t>
      </w:r>
      <w:r w:rsidR="00CC244B" w:rsidRPr="00974B87">
        <w:t>two</w:t>
      </w:r>
      <w:r w:rsidR="001A0BFB" w:rsidRPr="00974B87">
        <w:t xml:space="preserve"> F2 watering treatments</w:t>
      </w:r>
      <w:r w:rsidR="00AC5122" w:rsidRPr="00974B87">
        <w:t xml:space="preserve"> (control x dry)</w:t>
      </w:r>
      <w:r w:rsidR="00CC244B" w:rsidRPr="00974B87">
        <w:t xml:space="preserve"> X </w:t>
      </w:r>
      <w:r w:rsidR="007A6A28" w:rsidRPr="00974B87">
        <w:t>48</w:t>
      </w:r>
      <w:r w:rsidR="00CC244B" w:rsidRPr="00974B87">
        <w:t xml:space="preserve"> </w:t>
      </w:r>
      <w:r w:rsidR="001007FD" w:rsidRPr="00974B87">
        <w:t>individuals</w:t>
      </w:r>
      <w:r w:rsidR="00CC244B" w:rsidRPr="00974B87">
        <w:t xml:space="preserve"> = 2112 plants</w:t>
      </w:r>
      <w:r w:rsidR="00B361A7" w:rsidRPr="00974B87">
        <w:t xml:space="preserve">, resulting in four treatment </w:t>
      </w:r>
      <w:r w:rsidR="00AC5122" w:rsidRPr="00974B87">
        <w:t>cohorts</w:t>
      </w:r>
      <w:r w:rsidR="00B361A7" w:rsidRPr="00974B87">
        <w:t xml:space="preserve">: </w:t>
      </w:r>
      <w:r w:rsidR="00AC5122" w:rsidRPr="00974B87">
        <w:t>DD</w:t>
      </w:r>
      <w:r w:rsidR="00F25CCF" w:rsidRPr="00974B87">
        <w:t xml:space="preserve"> (F1 dry / F2 dry), DC (F1 dry / F2 control), CD (F1 control / F2 dry), and CC (F1 control / F2 control)</w:t>
      </w:r>
      <w:r w:rsidR="001F5CC0" w:rsidRPr="00974B87">
        <w:t xml:space="preserve"> (Figure </w:t>
      </w:r>
      <w:r w:rsidR="002A130C" w:rsidRPr="00974B87">
        <w:t>2</w:t>
      </w:r>
      <w:r w:rsidR="001F5CC0" w:rsidRPr="00974B87">
        <w:t>).</w:t>
      </w:r>
    </w:p>
    <w:p w14:paraId="407002EE" w14:textId="71CA6D81" w:rsidR="00DC7157" w:rsidRDefault="00AC5122" w:rsidP="00916553">
      <w:pPr>
        <w:spacing w:line="480" w:lineRule="auto"/>
        <w:ind w:firstLine="720"/>
      </w:pPr>
      <w:r w:rsidRPr="00974B87">
        <w:t>To maximize differences between our two water</w:t>
      </w:r>
      <w:r w:rsidR="00690342">
        <w:t>ing</w:t>
      </w:r>
      <w:r w:rsidRPr="00974B87">
        <w:t xml:space="preserve"> treatments, plants in the control treatment received water</w:t>
      </w:r>
      <w:r w:rsidR="00474E8D" w:rsidRPr="00974B87">
        <w:t xml:space="preserve"> equal to the 30-year mean spring (</w:t>
      </w:r>
      <w:r w:rsidR="00690342">
        <w:t xml:space="preserve">April - </w:t>
      </w:r>
      <w:r w:rsidR="00474E8D" w:rsidRPr="00974B87">
        <w:t xml:space="preserve">June) </w:t>
      </w:r>
      <w:r w:rsidR="00847800" w:rsidRPr="00974B87">
        <w:t>rainfall</w:t>
      </w:r>
      <w:r w:rsidR="00474E8D" w:rsidRPr="00974B87">
        <w:t xml:space="preserve"> amounts for the wettest seed source location in our study (60ml/week).</w:t>
      </w:r>
      <w:r w:rsidR="00847800" w:rsidRPr="00974B87">
        <w:t xml:space="preserve"> </w:t>
      </w:r>
      <w:r w:rsidRPr="00974B87">
        <w:t xml:space="preserve">Beginning on day 14 of the experiment, </w:t>
      </w:r>
      <w:r w:rsidR="00431011" w:rsidRPr="00974B87">
        <w:t>plants</w:t>
      </w:r>
      <w:r w:rsidR="00847800" w:rsidRPr="00974B87">
        <w:t xml:space="preserve"> in the dry treatment group </w:t>
      </w:r>
      <w:r w:rsidR="00960344" w:rsidRPr="00974B87">
        <w:t>we</w:t>
      </w:r>
      <w:r w:rsidRPr="00974B87">
        <w:t>re</w:t>
      </w:r>
      <w:r w:rsidR="00960344" w:rsidRPr="00974B87">
        <w:t xml:space="preserve"> watered at a rate of 50% of the 30-year mean spring rainfall amount for the driest location in our study (15ml/week)</w:t>
      </w:r>
      <w:r w:rsidR="007D11BD" w:rsidRPr="00974B87">
        <w:t xml:space="preserve"> (PRISM Climate Group)</w:t>
      </w:r>
      <w:r w:rsidR="00960344" w:rsidRPr="00974B87">
        <w:t xml:space="preserve">. Plant </w:t>
      </w:r>
      <w:r w:rsidR="00E902C5" w:rsidRPr="00974B87">
        <w:t>stress</w:t>
      </w:r>
      <w:r w:rsidRPr="00974B87">
        <w:t xml:space="preserve"> (an observed and sustained loss of turgor pressure even with watering)</w:t>
      </w:r>
      <w:r w:rsidR="00960344" w:rsidRPr="00974B87">
        <w:t xml:space="preserve"> was initially </w:t>
      </w:r>
      <w:r w:rsidR="00E902C5" w:rsidRPr="00974B87">
        <w:t xml:space="preserve">very </w:t>
      </w:r>
      <w:r w:rsidR="00960344" w:rsidRPr="00974B87">
        <w:t>high</w:t>
      </w:r>
      <w:r w:rsidRPr="00974B87">
        <w:t xml:space="preserve"> in the dry treatment</w:t>
      </w:r>
      <w:r w:rsidR="00960344" w:rsidRPr="00974B87">
        <w:t xml:space="preserve">, so </w:t>
      </w:r>
      <w:r w:rsidRPr="00974B87">
        <w:t>watering was</w:t>
      </w:r>
      <w:r w:rsidR="00960344" w:rsidRPr="00974B87">
        <w:t xml:space="preserve"> increased to 30</w:t>
      </w:r>
      <w:r w:rsidR="00E902C5" w:rsidRPr="00974B87">
        <w:t>ml/week on day 18 to ensure</w:t>
      </w:r>
      <w:r w:rsidRPr="00974B87">
        <w:t xml:space="preserve"> adequate</w:t>
      </w:r>
      <w:r w:rsidR="00E902C5" w:rsidRPr="00974B87">
        <w:t xml:space="preserve"> survival</w:t>
      </w:r>
      <w:r w:rsidRPr="00974B87">
        <w:t xml:space="preserve"> and replication</w:t>
      </w:r>
      <w:r w:rsidR="00E902C5" w:rsidRPr="00974B87">
        <w:t xml:space="preserve"> </w:t>
      </w:r>
      <w:r w:rsidRPr="00974B87">
        <w:t>in</w:t>
      </w:r>
      <w:r w:rsidR="00E902C5" w:rsidRPr="00974B87">
        <w:t xml:space="preserve"> the treatment group. Watering occurred twice per week at </w:t>
      </w:r>
      <w:r w:rsidR="008C3994" w:rsidRPr="00974B87">
        <w:t>15</w:t>
      </w:r>
      <w:r w:rsidR="00E902C5" w:rsidRPr="00974B87">
        <w:t xml:space="preserve"> ml (dry)</w:t>
      </w:r>
      <w:r w:rsidR="002C7ED8" w:rsidRPr="00974B87">
        <w:t xml:space="preserve"> and </w:t>
      </w:r>
      <w:r w:rsidR="008C3994" w:rsidRPr="00974B87">
        <w:t>30</w:t>
      </w:r>
      <w:r w:rsidR="002C7ED8" w:rsidRPr="00974B87">
        <w:t xml:space="preserve"> ml (control) per watering using a </w:t>
      </w:r>
      <w:r w:rsidRPr="00974B87">
        <w:t xml:space="preserve">graduated 100ml </w:t>
      </w:r>
      <w:r w:rsidR="002C7ED8" w:rsidRPr="00974B87">
        <w:t>syringe.</w:t>
      </w:r>
    </w:p>
    <w:p w14:paraId="3EFF1084" w14:textId="77777777" w:rsidR="003B1A23" w:rsidRDefault="003B1A23" w:rsidP="00916553">
      <w:pPr>
        <w:spacing w:line="480" w:lineRule="auto"/>
        <w:ind w:firstLine="720"/>
      </w:pPr>
    </w:p>
    <w:p w14:paraId="5663D280" w14:textId="03836ACB" w:rsidR="00B215E2" w:rsidRPr="00974B87" w:rsidRDefault="00B215E2" w:rsidP="00B215E2">
      <w:pPr>
        <w:spacing w:line="480" w:lineRule="auto"/>
      </w:pPr>
    </w:p>
    <w:p w14:paraId="5838B94C" w14:textId="4F56D0EF" w:rsidR="006A5597" w:rsidRPr="0098538C" w:rsidRDefault="00FF3219" w:rsidP="006110E1">
      <w:pPr>
        <w:rPr>
          <w:b/>
          <w:bCs/>
          <w:sz w:val="22"/>
          <w:szCs w:val="22"/>
        </w:rPr>
      </w:pPr>
      <w:r w:rsidRPr="0098538C">
        <w:rPr>
          <w:b/>
          <w:bCs/>
        </w:rPr>
        <w:lastRenderedPageBreak/>
        <w:t>Figure</w:t>
      </w:r>
      <w:r w:rsidR="004B56F2" w:rsidRPr="0098538C">
        <w:rPr>
          <w:b/>
          <w:bCs/>
        </w:rPr>
        <w:t xml:space="preserve"> 1.</w:t>
      </w:r>
      <w:r w:rsidR="004B56F2" w:rsidRPr="0098538C">
        <w:t xml:space="preserve"> </w:t>
      </w:r>
      <w:r w:rsidR="006110E1" w:rsidRPr="0098538C">
        <w:t xml:space="preserve">a) </w:t>
      </w:r>
      <w:r w:rsidR="00B43806" w:rsidRPr="0098538C">
        <w:t>Collection locations</w:t>
      </w:r>
      <w:r w:rsidRPr="0098538C">
        <w:t xml:space="preserve"> </w:t>
      </w:r>
      <w:r w:rsidR="00B43806" w:rsidRPr="0098538C">
        <w:t xml:space="preserve">and </w:t>
      </w:r>
      <w:r w:rsidR="006110E1" w:rsidRPr="0098538C">
        <w:t xml:space="preserve">b) </w:t>
      </w:r>
      <w:r w:rsidR="005B5DB8" w:rsidRPr="0098538C">
        <w:t xml:space="preserve">growing season </w:t>
      </w:r>
      <w:r w:rsidR="00B43806" w:rsidRPr="0098538C">
        <w:t>climate characteristics for each population</w:t>
      </w:r>
      <w:r w:rsidR="006110E1" w:rsidRPr="0098538C">
        <w:t xml:space="preserve"> of </w:t>
      </w:r>
      <w:r w:rsidR="006110E1" w:rsidRPr="0098538C">
        <w:rPr>
          <w:i/>
          <w:iCs/>
        </w:rPr>
        <w:t>Plantago patagonica.</w:t>
      </w:r>
      <w:r w:rsidR="005C0358" w:rsidRPr="0098538C">
        <w:rPr>
          <w:i/>
          <w:iCs/>
        </w:rPr>
        <w:t xml:space="preserve"> </w:t>
      </w:r>
      <w:r w:rsidR="005B5DB8" w:rsidRPr="0098538C">
        <w:t>Spring c</w:t>
      </w:r>
      <w:r w:rsidR="00DD12D7" w:rsidRPr="0098538C">
        <w:t>limate characteristics were averaged across 30 years (1</w:t>
      </w:r>
      <w:r w:rsidR="005C0358" w:rsidRPr="0098538C">
        <w:t>989 – 2019</w:t>
      </w:r>
      <w:r w:rsidR="005B5DB8" w:rsidRPr="0098538C">
        <w:t>, April – June</w:t>
      </w:r>
      <w:r w:rsidR="005C0358" w:rsidRPr="0098538C">
        <w:t>). SVPD = spring VPD.</w:t>
      </w:r>
    </w:p>
    <w:p w14:paraId="3CC8332D" w14:textId="70FC582F" w:rsidR="00D55BB2" w:rsidRPr="008B22F5" w:rsidRDefault="008808B3" w:rsidP="00FA2ED2">
      <w:pPr>
        <w:spacing w:line="480" w:lineRule="auto"/>
        <w:rPr>
          <w:sz w:val="22"/>
          <w:szCs w:val="22"/>
          <w:highlight w:val="yellow"/>
        </w:rPr>
      </w:pPr>
      <w:r w:rsidRPr="00203449">
        <w:rPr>
          <w:noProof/>
          <w:sz w:val="22"/>
          <w:szCs w:val="22"/>
          <w:highlight w:val="yellow"/>
        </w:rPr>
        <mc:AlternateContent>
          <mc:Choice Requires="wps">
            <w:drawing>
              <wp:anchor distT="0" distB="0" distL="114300" distR="114300" simplePos="0" relativeHeight="251704320" behindDoc="0" locked="0" layoutInCell="1" allowOverlap="1" wp14:anchorId="1BCFEB01" wp14:editId="0F4ECF02">
                <wp:simplePos x="0" y="0"/>
                <wp:positionH relativeFrom="column">
                  <wp:posOffset>2786669</wp:posOffset>
                </wp:positionH>
                <wp:positionV relativeFrom="paragraph">
                  <wp:posOffset>60073</wp:posOffset>
                </wp:positionV>
                <wp:extent cx="342322" cy="280035"/>
                <wp:effectExtent l="0" t="0" r="0" b="0"/>
                <wp:wrapNone/>
                <wp:docPr id="240140851" name="TextBox 5"/>
                <wp:cNvGraphicFramePr/>
                <a:graphic xmlns:a="http://schemas.openxmlformats.org/drawingml/2006/main">
                  <a:graphicData uri="http://schemas.microsoft.com/office/word/2010/wordprocessingShape">
                    <wps:wsp>
                      <wps:cNvSpPr txBox="1"/>
                      <wps:spPr>
                        <a:xfrm>
                          <a:off x="0" y="0"/>
                          <a:ext cx="342322" cy="280035"/>
                        </a:xfrm>
                        <a:prstGeom prst="rect">
                          <a:avLst/>
                        </a:prstGeom>
                        <a:noFill/>
                      </wps:spPr>
                      <wps:txbx>
                        <w:txbxContent>
                          <w:p w14:paraId="31FA78E3" w14:textId="71281F42" w:rsidR="008808B3" w:rsidRDefault="008808B3" w:rsidP="008808B3">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1BCFEB01" id="_x0000_t202" coordsize="21600,21600" o:spt="202" path="m,l,21600r21600,l21600,xe">
                <v:stroke joinstyle="miter"/>
                <v:path gradientshapeok="t" o:connecttype="rect"/>
              </v:shapetype>
              <v:shape id="TextBox 5" o:spid="_x0000_s1026" type="#_x0000_t202" style="position:absolute;margin-left:219.4pt;margin-top:4.75pt;width:26.95pt;height:22.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" filled="f" stroked="f">
                <v:textbox>
                  <w:txbxContent>
                    <w:p w14:paraId="31FA78E3" w14:textId="71281F42" w:rsidR="008808B3" w:rsidRDefault="008808B3" w:rsidP="008808B3">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b)</w:t>
                      </w:r>
                    </w:p>
                  </w:txbxContent>
                </v:textbox>
              </v:shape>
            </w:pict>
          </mc:Fallback>
        </mc:AlternateContent>
      </w:r>
      <w:r w:rsidR="004B67C2" w:rsidRPr="00203449">
        <w:rPr>
          <w:noProof/>
          <w:sz w:val="22"/>
          <w:szCs w:val="22"/>
          <w:highlight w:val="yellow"/>
        </w:rPr>
        <mc:AlternateContent>
          <mc:Choice Requires="wps">
            <w:drawing>
              <wp:anchor distT="0" distB="0" distL="114300" distR="114300" simplePos="0" relativeHeight="251700224" behindDoc="0" locked="0" layoutInCell="1" allowOverlap="1" wp14:anchorId="501A25CB" wp14:editId="28DF9B6B">
                <wp:simplePos x="0" y="0"/>
                <wp:positionH relativeFrom="column">
                  <wp:posOffset>-51907</wp:posOffset>
                </wp:positionH>
                <wp:positionV relativeFrom="paragraph">
                  <wp:posOffset>60960</wp:posOffset>
                </wp:positionV>
                <wp:extent cx="342322" cy="280035"/>
                <wp:effectExtent l="0" t="0" r="0" b="0"/>
                <wp:wrapNone/>
                <wp:docPr id="6" name="TextBox 5">
                  <a:extLst xmlns:a="http://schemas.openxmlformats.org/drawingml/2006/main">
                    <a:ext uri="{FF2B5EF4-FFF2-40B4-BE49-F238E27FC236}">
                      <a16:creationId xmlns:a16="http://schemas.microsoft.com/office/drawing/2014/main" id="{0D897714-C019-21FE-59BF-007EB4509038}"/>
                    </a:ext>
                  </a:extLst>
                </wp:docPr>
                <wp:cNvGraphicFramePr/>
                <a:graphic xmlns:a="http://schemas.openxmlformats.org/drawingml/2006/main">
                  <a:graphicData uri="http://schemas.microsoft.com/office/word/2010/wordprocessingShape">
                    <wps:wsp>
                      <wps:cNvSpPr txBox="1"/>
                      <wps:spPr>
                        <a:xfrm>
                          <a:off x="0" y="0"/>
                          <a:ext cx="342322" cy="280035"/>
                        </a:xfrm>
                        <a:prstGeom prst="rect">
                          <a:avLst/>
                        </a:prstGeom>
                        <a:noFill/>
                      </wps:spPr>
                      <wps:txbx>
                        <w:txbxContent>
                          <w:p w14:paraId="7624A88C" w14:textId="77777777" w:rsidR="00203449" w:rsidRDefault="00203449" w:rsidP="00203449">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01A25CB" id="_x0000_s1027" type="#_x0000_t202" style="position:absolute;margin-left:-4.1pt;margin-top:4.8pt;width:26.95pt;height:22.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" filled="f" stroked="f">
                <v:textbox>
                  <w:txbxContent>
                    <w:p w14:paraId="7624A88C" w14:textId="77777777" w:rsidR="00203449" w:rsidRDefault="00203449" w:rsidP="00203449">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a)</w:t>
                      </w:r>
                    </w:p>
                  </w:txbxContent>
                </v:textbox>
              </v:shape>
            </w:pict>
          </mc:Fallback>
        </mc:AlternateContent>
      </w:r>
      <w:r w:rsidR="00203449" w:rsidRPr="00203449">
        <w:rPr>
          <w:noProof/>
          <w:sz w:val="22"/>
          <w:szCs w:val="22"/>
          <w:highlight w:val="yellow"/>
        </w:rPr>
        <w:drawing>
          <wp:anchor distT="0" distB="0" distL="114300" distR="114300" simplePos="0" relativeHeight="251699200" behindDoc="0" locked="0" layoutInCell="1" allowOverlap="1" wp14:anchorId="60BB7D94" wp14:editId="69CE42A5">
            <wp:simplePos x="0" y="0"/>
            <wp:positionH relativeFrom="column">
              <wp:posOffset>27161</wp:posOffset>
            </wp:positionH>
            <wp:positionV relativeFrom="paragraph">
              <wp:posOffset>-2131</wp:posOffset>
            </wp:positionV>
            <wp:extent cx="2812550" cy="3364897"/>
            <wp:effectExtent l="0" t="0" r="0" b="635"/>
            <wp:wrapNone/>
            <wp:docPr id="2" name="Picture 1" descr="A map of a desert&#10;&#10;Description automatically generated">
              <a:extLst xmlns:a="http://schemas.openxmlformats.org/drawingml/2006/main">
                <a:ext uri="{FF2B5EF4-FFF2-40B4-BE49-F238E27FC236}">
                  <a16:creationId xmlns:a16="http://schemas.microsoft.com/office/drawing/2014/main" id="{A56D6A08-FDC3-6FE2-6EF6-B33DDD4E2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map of a desert&#10;&#10;Description automatically generated">
                      <a:extLst>
                        <a:ext uri="{FF2B5EF4-FFF2-40B4-BE49-F238E27FC236}">
                          <a16:creationId xmlns:a16="http://schemas.microsoft.com/office/drawing/2014/main" id="{A56D6A08-FDC3-6FE2-6EF6-B33DDD4E26FB}"/>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1431" t="4342" r="5543" b="2513"/>
                    <a:stretch/>
                  </pic:blipFill>
                  <pic:spPr bwMode="auto">
                    <a:xfrm>
                      <a:off x="0" y="0"/>
                      <a:ext cx="2824283" cy="33789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C24E04" w14:textId="1BCE27EC" w:rsidR="00FF3219" w:rsidRPr="008B22F5" w:rsidRDefault="008808B3" w:rsidP="00FA2ED2">
      <w:pPr>
        <w:spacing w:line="480" w:lineRule="auto"/>
        <w:rPr>
          <w:sz w:val="22"/>
          <w:szCs w:val="22"/>
          <w:highlight w:val="yellow"/>
        </w:rPr>
      </w:pPr>
      <w:r w:rsidRPr="008808B3">
        <w:rPr>
          <w:noProof/>
          <w:sz w:val="22"/>
          <w:szCs w:val="22"/>
        </w:rPr>
        <w:drawing>
          <wp:anchor distT="0" distB="0" distL="114300" distR="114300" simplePos="0" relativeHeight="251702272" behindDoc="1" locked="0" layoutInCell="1" allowOverlap="1" wp14:anchorId="1C79567D" wp14:editId="255A2BCB">
            <wp:simplePos x="0" y="0"/>
            <wp:positionH relativeFrom="column">
              <wp:posOffset>2847798</wp:posOffset>
            </wp:positionH>
            <wp:positionV relativeFrom="paragraph">
              <wp:posOffset>20320</wp:posOffset>
            </wp:positionV>
            <wp:extent cx="3526790" cy="2181860"/>
            <wp:effectExtent l="0" t="0" r="3810" b="2540"/>
            <wp:wrapTight wrapText="bothSides">
              <wp:wrapPolygon edited="0">
                <wp:start x="0" y="0"/>
                <wp:lineTo x="0" y="21499"/>
                <wp:lineTo x="21546" y="21499"/>
                <wp:lineTo x="21546" y="0"/>
                <wp:lineTo x="0" y="0"/>
              </wp:wrapPolygon>
            </wp:wrapTight>
            <wp:docPr id="167516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69419" name=""/>
                    <pic:cNvPicPr/>
                  </pic:nvPicPr>
                  <pic:blipFill>
                    <a:blip r:embed="rId14"/>
                    <a:stretch>
                      <a:fillRect/>
                    </a:stretch>
                  </pic:blipFill>
                  <pic:spPr>
                    <a:xfrm>
                      <a:off x="0" y="0"/>
                      <a:ext cx="3526790" cy="2181860"/>
                    </a:xfrm>
                    <a:prstGeom prst="rect">
                      <a:avLst/>
                    </a:prstGeom>
                  </pic:spPr>
                </pic:pic>
              </a:graphicData>
            </a:graphic>
            <wp14:sizeRelH relativeFrom="page">
              <wp14:pctWidth>0</wp14:pctWidth>
            </wp14:sizeRelH>
            <wp14:sizeRelV relativeFrom="page">
              <wp14:pctHeight>0</wp14:pctHeight>
            </wp14:sizeRelV>
          </wp:anchor>
        </w:drawing>
      </w:r>
    </w:p>
    <w:p w14:paraId="0A4D7C13" w14:textId="519C304A" w:rsidR="00FF3219" w:rsidRPr="008B22F5" w:rsidRDefault="00FF3219" w:rsidP="00FA2ED2">
      <w:pPr>
        <w:spacing w:line="480" w:lineRule="auto"/>
        <w:rPr>
          <w:sz w:val="22"/>
          <w:szCs w:val="22"/>
          <w:highlight w:val="yellow"/>
        </w:rPr>
      </w:pPr>
    </w:p>
    <w:p w14:paraId="0544AB2A" w14:textId="10DB5D7B" w:rsidR="00FF3219" w:rsidRPr="008B22F5" w:rsidRDefault="00FF3219" w:rsidP="00FA2ED2">
      <w:pPr>
        <w:spacing w:line="480" w:lineRule="auto"/>
        <w:rPr>
          <w:sz w:val="22"/>
          <w:szCs w:val="22"/>
          <w:highlight w:val="yellow"/>
        </w:rPr>
      </w:pPr>
    </w:p>
    <w:p w14:paraId="41E7585B" w14:textId="4594287E" w:rsidR="00FF3219" w:rsidRPr="008B22F5" w:rsidRDefault="00FF3219" w:rsidP="00FA2ED2">
      <w:pPr>
        <w:spacing w:line="480" w:lineRule="auto"/>
        <w:rPr>
          <w:sz w:val="22"/>
          <w:szCs w:val="22"/>
          <w:highlight w:val="yellow"/>
        </w:rPr>
      </w:pPr>
    </w:p>
    <w:p w14:paraId="3F5D0D73" w14:textId="77777777" w:rsidR="006E0722" w:rsidRDefault="006E0722" w:rsidP="00DC7157">
      <w:pPr>
        <w:rPr>
          <w:sz w:val="22"/>
          <w:szCs w:val="22"/>
        </w:rPr>
      </w:pPr>
    </w:p>
    <w:p w14:paraId="2ECAFC98" w14:textId="1D2EDCE9" w:rsidR="00203449" w:rsidRDefault="00203449" w:rsidP="00DC7157">
      <w:pPr>
        <w:rPr>
          <w:sz w:val="22"/>
          <w:szCs w:val="22"/>
        </w:rPr>
      </w:pPr>
    </w:p>
    <w:p w14:paraId="399F3CDE" w14:textId="05AAD1FD" w:rsidR="00203449" w:rsidRDefault="00203449" w:rsidP="00DC7157">
      <w:pPr>
        <w:rPr>
          <w:sz w:val="22"/>
          <w:szCs w:val="22"/>
        </w:rPr>
      </w:pPr>
    </w:p>
    <w:p w14:paraId="2E33BC82" w14:textId="19A8FC59" w:rsidR="00203449" w:rsidRDefault="00203449" w:rsidP="00DC7157">
      <w:pPr>
        <w:rPr>
          <w:sz w:val="22"/>
          <w:szCs w:val="22"/>
        </w:rPr>
      </w:pPr>
    </w:p>
    <w:p w14:paraId="10719A0A" w14:textId="77777777" w:rsidR="00203449" w:rsidRDefault="00203449" w:rsidP="00DC7157">
      <w:pPr>
        <w:rPr>
          <w:sz w:val="22"/>
          <w:szCs w:val="22"/>
        </w:rPr>
      </w:pPr>
    </w:p>
    <w:p w14:paraId="26E0C150" w14:textId="77777777" w:rsidR="00203449" w:rsidRDefault="00203449" w:rsidP="00DC7157">
      <w:pPr>
        <w:rPr>
          <w:sz w:val="22"/>
          <w:szCs w:val="22"/>
        </w:rPr>
      </w:pPr>
    </w:p>
    <w:p w14:paraId="0B4AD01C" w14:textId="77777777" w:rsidR="00203449" w:rsidRDefault="00203449" w:rsidP="00DC7157">
      <w:pPr>
        <w:rPr>
          <w:sz w:val="22"/>
          <w:szCs w:val="22"/>
        </w:rPr>
      </w:pPr>
    </w:p>
    <w:p w14:paraId="49965BFD" w14:textId="63A53C72" w:rsidR="00203449" w:rsidRDefault="00203449" w:rsidP="00DC7157">
      <w:pPr>
        <w:rPr>
          <w:sz w:val="22"/>
          <w:szCs w:val="22"/>
        </w:rPr>
      </w:pPr>
    </w:p>
    <w:p w14:paraId="503D2344" w14:textId="77777777" w:rsidR="00203449" w:rsidRDefault="00203449" w:rsidP="00DC7157">
      <w:pPr>
        <w:rPr>
          <w:sz w:val="22"/>
          <w:szCs w:val="22"/>
        </w:rPr>
      </w:pPr>
    </w:p>
    <w:p w14:paraId="1011ED52" w14:textId="77777777" w:rsidR="00203449" w:rsidRDefault="00203449" w:rsidP="00DC7157">
      <w:pPr>
        <w:rPr>
          <w:sz w:val="22"/>
          <w:szCs w:val="22"/>
        </w:rPr>
      </w:pPr>
    </w:p>
    <w:p w14:paraId="057943A9" w14:textId="77777777" w:rsidR="00690342" w:rsidRDefault="00690342" w:rsidP="00DC7157">
      <w:pPr>
        <w:rPr>
          <w:b/>
          <w:bCs/>
        </w:rPr>
      </w:pPr>
    </w:p>
    <w:p w14:paraId="4B099BDC" w14:textId="77777777" w:rsidR="006A0D0A" w:rsidRDefault="006A0D0A" w:rsidP="00DC7157">
      <w:pPr>
        <w:rPr>
          <w:b/>
          <w:bCs/>
        </w:rPr>
      </w:pPr>
    </w:p>
    <w:p w14:paraId="3C7D5B1E" w14:textId="4F5D5819" w:rsidR="008808B3" w:rsidRPr="0098538C" w:rsidRDefault="004B56F2" w:rsidP="00DC7157">
      <w:pPr>
        <w:rPr>
          <w:b/>
          <w:bCs/>
        </w:rPr>
      </w:pPr>
      <w:r w:rsidRPr="0098538C">
        <w:rPr>
          <w:b/>
          <w:bCs/>
        </w:rPr>
        <w:t>Figure 2.</w:t>
      </w:r>
      <w:r w:rsidR="00362C4C" w:rsidRPr="0098538C">
        <w:t xml:space="preserve"> </w:t>
      </w:r>
      <w:r w:rsidR="00887465" w:rsidRPr="0098538C">
        <w:t xml:space="preserve">Schematic of the </w:t>
      </w:r>
      <w:r w:rsidR="00354E47" w:rsidRPr="0098538C">
        <w:t>fully factorial</w:t>
      </w:r>
      <w:r w:rsidR="00887465" w:rsidRPr="0098538C">
        <w:t xml:space="preserve"> e</w:t>
      </w:r>
      <w:r w:rsidR="00DC7157" w:rsidRPr="0098538C">
        <w:t>xperimental design</w:t>
      </w:r>
      <w:r w:rsidR="0082181C" w:rsidRPr="0098538C">
        <w:t xml:space="preserve"> detailing F1 and F2 generations.</w:t>
      </w:r>
      <w:r w:rsidR="00855BBC" w:rsidRPr="0098538C">
        <w:t xml:space="preserve"> </w:t>
      </w:r>
      <w:r w:rsidR="0062300E" w:rsidRPr="0098538C">
        <w:t>We</w:t>
      </w:r>
      <w:r w:rsidR="00855BBC" w:rsidRPr="0098538C">
        <w:t xml:space="preserve"> collected seeds from </w:t>
      </w:r>
      <w:r w:rsidR="00E3787C" w:rsidRPr="0098538C">
        <w:t>individuals</w:t>
      </w:r>
      <w:r w:rsidR="00EB3687" w:rsidRPr="0098538C">
        <w:t xml:space="preserve"> in natural </w:t>
      </w:r>
      <w:r w:rsidR="00EB3687" w:rsidRPr="0098538C">
        <w:rPr>
          <w:i/>
          <w:iCs/>
        </w:rPr>
        <w:t xml:space="preserve">Plantago patagonica </w:t>
      </w:r>
      <w:r w:rsidR="00E3787C" w:rsidRPr="0098538C">
        <w:t>populations</w:t>
      </w:r>
      <w:r w:rsidR="00EB3687" w:rsidRPr="0098538C">
        <w:t xml:space="preserve"> across a </w:t>
      </w:r>
      <w:r w:rsidR="00E3787C" w:rsidRPr="0098538C">
        <w:t xml:space="preserve">climatic gradient in AZ, UT, NM, and CO (Figure 1). </w:t>
      </w:r>
      <w:r w:rsidR="00FA1DD9" w:rsidRPr="0098538C">
        <w:t>In F1, t</w:t>
      </w:r>
      <w:r w:rsidR="00E3787C" w:rsidRPr="0098538C">
        <w:t>hese seeds were reare</w:t>
      </w:r>
      <w:r w:rsidR="00FA1DD9" w:rsidRPr="0098538C">
        <w:t>d in a common-garden experiment and exposed to two experimental watering conditions. In F2, seeds from F1 were reared in a</w:t>
      </w:r>
      <w:r w:rsidR="00354E47" w:rsidRPr="0098538C">
        <w:t xml:space="preserve"> greenhouse experimental and again exposed to two experimental watering conditions, resulting four</w:t>
      </w:r>
      <w:r w:rsidR="00EB013F" w:rsidRPr="0098538C">
        <w:t xml:space="preserve"> cohort groups: CC, CD, DC, and DD, as outlined in the text.</w:t>
      </w:r>
    </w:p>
    <w:p w14:paraId="3C9C435D" w14:textId="1361BF6E" w:rsidR="006A5597" w:rsidRPr="006A5597" w:rsidRDefault="00B215E2" w:rsidP="00DC7157">
      <w:r w:rsidRPr="008B22F5">
        <w:rPr>
          <w:noProof/>
          <w:sz w:val="22"/>
          <w:szCs w:val="22"/>
        </w:rPr>
        <w:drawing>
          <wp:anchor distT="0" distB="0" distL="114300" distR="114300" simplePos="0" relativeHeight="251669504" behindDoc="1" locked="0" layoutInCell="1" allowOverlap="1" wp14:anchorId="0CB875D8" wp14:editId="364E02CD">
            <wp:simplePos x="0" y="0"/>
            <wp:positionH relativeFrom="margin">
              <wp:posOffset>0</wp:posOffset>
            </wp:positionH>
            <wp:positionV relativeFrom="paragraph">
              <wp:posOffset>58258</wp:posOffset>
            </wp:positionV>
            <wp:extent cx="3987165" cy="2913380"/>
            <wp:effectExtent l="0" t="0" r="635" b="0"/>
            <wp:wrapTight wrapText="bothSides">
              <wp:wrapPolygon edited="0">
                <wp:start x="206" y="0"/>
                <wp:lineTo x="0" y="471"/>
                <wp:lineTo x="0" y="4331"/>
                <wp:lineTo x="1582" y="4520"/>
                <wp:lineTo x="13760" y="4520"/>
                <wp:lineTo x="10251" y="5461"/>
                <wp:lineTo x="10251" y="6026"/>
                <wp:lineTo x="963" y="6214"/>
                <wp:lineTo x="0" y="6309"/>
                <wp:lineTo x="0" y="10546"/>
                <wp:lineTo x="69" y="10734"/>
                <wp:lineTo x="7568" y="12052"/>
                <wp:lineTo x="8394" y="12052"/>
                <wp:lineTo x="1376" y="12617"/>
                <wp:lineTo x="0" y="12806"/>
                <wp:lineTo x="0" y="17137"/>
                <wp:lineTo x="5366" y="18078"/>
                <wp:lineTo x="8256" y="18078"/>
                <wp:lineTo x="7912" y="19585"/>
                <wp:lineTo x="7499" y="20809"/>
                <wp:lineTo x="7568" y="20997"/>
                <wp:lineTo x="8462" y="21186"/>
                <wp:lineTo x="20227" y="21186"/>
                <wp:lineTo x="20296" y="20997"/>
                <wp:lineTo x="20159" y="20150"/>
                <wp:lineTo x="19952" y="19585"/>
                <wp:lineTo x="19539" y="18078"/>
                <wp:lineTo x="21535" y="17043"/>
                <wp:lineTo x="21535" y="12806"/>
                <wp:lineTo x="19539" y="12052"/>
                <wp:lineTo x="21535" y="10640"/>
                <wp:lineTo x="21535" y="6214"/>
                <wp:lineTo x="17751" y="6026"/>
                <wp:lineTo x="17888" y="5555"/>
                <wp:lineTo x="17063" y="5273"/>
                <wp:lineTo x="14173" y="4520"/>
                <wp:lineTo x="21535" y="4425"/>
                <wp:lineTo x="21535" y="188"/>
                <wp:lineTo x="21397" y="0"/>
                <wp:lineTo x="206" y="0"/>
              </wp:wrapPolygon>
            </wp:wrapTight>
            <wp:docPr id="151095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3448" name="Picture 1"/>
                    <pic:cNvPicPr/>
                  </pic:nvPicPr>
                  <pic:blipFill>
                    <a:blip r:embed="rId15">
                      <a:extLst>
                        <a:ext uri="{96DAC541-7B7A-43D3-8B79-37D633B846F1}">
                          <asvg:svgBlip xmlns:asvg="http://schemas.microsoft.com/office/drawing/2016/SVG/main" r:embed="rId16"/>
                        </a:ext>
                      </a:extLst>
                    </a:blip>
                    <a:stretch>
                      <a:fillRect/>
                    </a:stretch>
                  </pic:blipFill>
                  <pic:spPr>
                    <a:xfrm>
                      <a:off x="0" y="0"/>
                      <a:ext cx="3987165" cy="2913380"/>
                    </a:xfrm>
                    <a:prstGeom prst="rect">
                      <a:avLst/>
                    </a:prstGeom>
                  </pic:spPr>
                </pic:pic>
              </a:graphicData>
            </a:graphic>
            <wp14:sizeRelH relativeFrom="page">
              <wp14:pctWidth>0</wp14:pctWidth>
            </wp14:sizeRelH>
            <wp14:sizeRelV relativeFrom="page">
              <wp14:pctHeight>0</wp14:pctHeight>
            </wp14:sizeRelV>
          </wp:anchor>
        </w:drawing>
      </w:r>
    </w:p>
    <w:p w14:paraId="25FAEE63" w14:textId="7EB1FE05" w:rsidR="00840B0A" w:rsidRPr="008B22F5" w:rsidRDefault="00840B0A" w:rsidP="00DC7157">
      <w:pPr>
        <w:rPr>
          <w:sz w:val="22"/>
          <w:szCs w:val="22"/>
          <w:highlight w:val="yellow"/>
        </w:rPr>
      </w:pPr>
    </w:p>
    <w:p w14:paraId="10D01D7A" w14:textId="732952FE" w:rsidR="004B56F2" w:rsidRPr="008B22F5" w:rsidRDefault="004B56F2" w:rsidP="00FA2ED2">
      <w:pPr>
        <w:spacing w:line="480" w:lineRule="auto"/>
        <w:rPr>
          <w:b/>
          <w:bCs/>
          <w:i/>
          <w:iCs/>
          <w:sz w:val="22"/>
          <w:szCs w:val="22"/>
        </w:rPr>
      </w:pPr>
    </w:p>
    <w:p w14:paraId="295AE869" w14:textId="0EA5F1D9" w:rsidR="00AB3698" w:rsidRPr="008B22F5" w:rsidRDefault="00AB3698" w:rsidP="00726A3E">
      <w:pPr>
        <w:spacing w:line="480" w:lineRule="auto"/>
        <w:rPr>
          <w:i/>
          <w:iCs/>
          <w:sz w:val="22"/>
          <w:szCs w:val="22"/>
        </w:rPr>
      </w:pPr>
    </w:p>
    <w:p w14:paraId="1542E230" w14:textId="77777777" w:rsidR="00AB3698" w:rsidRPr="008B22F5" w:rsidRDefault="00AB3698" w:rsidP="00726A3E">
      <w:pPr>
        <w:spacing w:line="480" w:lineRule="auto"/>
        <w:rPr>
          <w:i/>
          <w:iCs/>
          <w:sz w:val="22"/>
          <w:szCs w:val="22"/>
        </w:rPr>
      </w:pPr>
    </w:p>
    <w:p w14:paraId="6BEE5AFA" w14:textId="77777777" w:rsidR="00AB3698" w:rsidRPr="008B22F5" w:rsidRDefault="00AB3698" w:rsidP="00726A3E">
      <w:pPr>
        <w:spacing w:line="480" w:lineRule="auto"/>
        <w:rPr>
          <w:i/>
          <w:iCs/>
          <w:sz w:val="22"/>
          <w:szCs w:val="22"/>
        </w:rPr>
      </w:pPr>
    </w:p>
    <w:p w14:paraId="2B9639C9" w14:textId="77777777" w:rsidR="00AB3698" w:rsidRPr="008B22F5" w:rsidRDefault="00AB3698" w:rsidP="00726A3E">
      <w:pPr>
        <w:spacing w:line="480" w:lineRule="auto"/>
        <w:rPr>
          <w:i/>
          <w:iCs/>
          <w:sz w:val="22"/>
          <w:szCs w:val="22"/>
        </w:rPr>
      </w:pPr>
    </w:p>
    <w:p w14:paraId="6257E387" w14:textId="77777777" w:rsidR="0082181C" w:rsidRPr="008B22F5" w:rsidRDefault="0082181C" w:rsidP="00726A3E">
      <w:pPr>
        <w:spacing w:line="480" w:lineRule="auto"/>
        <w:rPr>
          <w:i/>
          <w:iCs/>
          <w:sz w:val="22"/>
          <w:szCs w:val="22"/>
        </w:rPr>
      </w:pPr>
    </w:p>
    <w:p w14:paraId="2D7056BB" w14:textId="77777777" w:rsidR="0082181C" w:rsidRPr="008B22F5" w:rsidRDefault="0082181C" w:rsidP="00726A3E">
      <w:pPr>
        <w:spacing w:line="480" w:lineRule="auto"/>
        <w:rPr>
          <w:i/>
          <w:iCs/>
          <w:sz w:val="22"/>
          <w:szCs w:val="22"/>
        </w:rPr>
      </w:pPr>
    </w:p>
    <w:p w14:paraId="71B2BABC" w14:textId="77777777" w:rsidR="006A5597" w:rsidRDefault="006A5597" w:rsidP="0069482A">
      <w:pPr>
        <w:spacing w:line="480" w:lineRule="auto"/>
        <w:rPr>
          <w:b/>
          <w:bCs/>
          <w:i/>
          <w:iCs/>
        </w:rPr>
      </w:pPr>
    </w:p>
    <w:p w14:paraId="41535DBD" w14:textId="7313C9D6" w:rsidR="0069482A" w:rsidRPr="00690342" w:rsidRDefault="007D11BD" w:rsidP="0069482A">
      <w:pPr>
        <w:spacing w:line="480" w:lineRule="auto"/>
        <w:rPr>
          <w:b/>
          <w:bCs/>
        </w:rPr>
      </w:pPr>
      <w:r w:rsidRPr="00690342">
        <w:rPr>
          <w:b/>
          <w:bCs/>
        </w:rPr>
        <w:lastRenderedPageBreak/>
        <w:t>T</w:t>
      </w:r>
      <w:r w:rsidR="00066429" w:rsidRPr="00690342">
        <w:rPr>
          <w:b/>
          <w:bCs/>
        </w:rPr>
        <w:t>rait data collection</w:t>
      </w:r>
    </w:p>
    <w:p w14:paraId="14064F49" w14:textId="44E9B664" w:rsidR="00AA4F4C" w:rsidRPr="00974B87" w:rsidRDefault="00B42174" w:rsidP="00AA4F4C">
      <w:pPr>
        <w:spacing w:line="480" w:lineRule="auto"/>
        <w:ind w:firstLine="720"/>
      </w:pPr>
      <w:r w:rsidRPr="00974B87">
        <w:t xml:space="preserve">To </w:t>
      </w:r>
      <w:r w:rsidR="00AC5122" w:rsidRPr="00974B87">
        <w:t xml:space="preserve">understand </w:t>
      </w:r>
      <w:r w:rsidRPr="00974B87">
        <w:t xml:space="preserve">the transgenerational effects of </w:t>
      </w:r>
      <w:r w:rsidR="00690342">
        <w:t xml:space="preserve">water limitation </w:t>
      </w:r>
      <w:r w:rsidRPr="00974B87">
        <w:t xml:space="preserve">in </w:t>
      </w:r>
      <w:r w:rsidRPr="00974B87">
        <w:rPr>
          <w:i/>
          <w:iCs/>
        </w:rPr>
        <w:t>P. patagonica</w:t>
      </w:r>
      <w:r w:rsidRPr="00974B87">
        <w:t>, we quantifie</w:t>
      </w:r>
      <w:r w:rsidR="008845FC" w:rsidRPr="00974B87">
        <w:t>d traits related to growth</w:t>
      </w:r>
      <w:r w:rsidR="00A32E0A" w:rsidRPr="00974B87">
        <w:t xml:space="preserve"> (roo</w:t>
      </w:r>
      <w:r w:rsidR="00974B87">
        <w:t>t</w:t>
      </w:r>
      <w:r w:rsidR="008962F1" w:rsidRPr="00974B87">
        <w:t xml:space="preserve"> biomass, shoot biomass, total biomass, and maximum vegetative height)</w:t>
      </w:r>
      <w:r w:rsidR="008845FC" w:rsidRPr="00974B87">
        <w:t>, resource allocation</w:t>
      </w:r>
      <w:r w:rsidR="008962F1" w:rsidRPr="00974B87">
        <w:t xml:space="preserve"> (</w:t>
      </w:r>
      <w:proofErr w:type="spellStart"/>
      <w:r w:rsidR="00AC35D1" w:rsidRPr="00974B87">
        <w:t>root:shoot</w:t>
      </w:r>
      <w:proofErr w:type="spellEnd"/>
      <w:r w:rsidR="008962F1" w:rsidRPr="00974B87">
        <w:t xml:space="preserve"> ratio, relative growth rate, SLA, and LDMC)</w:t>
      </w:r>
      <w:r w:rsidR="008845FC" w:rsidRPr="00974B87">
        <w:t>, survival, and reproduction</w:t>
      </w:r>
      <w:r w:rsidR="008962F1" w:rsidRPr="00974B87">
        <w:t xml:space="preserve"> (</w:t>
      </w:r>
      <w:r w:rsidR="000B61EE" w:rsidRPr="00974B87">
        <w:t xml:space="preserve">days to flower, number flowered, number of flowering structures per plant, </w:t>
      </w:r>
      <w:r w:rsidR="00AF35CE">
        <w:t xml:space="preserve">and </w:t>
      </w:r>
      <w:r w:rsidR="000B61EE" w:rsidRPr="00974B87">
        <w:t>seed number)</w:t>
      </w:r>
      <w:r w:rsidR="008845FC" w:rsidRPr="00974B87">
        <w:t xml:space="preserve"> </w:t>
      </w:r>
      <w:r w:rsidR="00AC5122" w:rsidRPr="00974B87">
        <w:t xml:space="preserve">in the F2 generation </w:t>
      </w:r>
      <w:r w:rsidRPr="00974B87">
        <w:t xml:space="preserve">in response to </w:t>
      </w:r>
      <w:r w:rsidR="00AC5122" w:rsidRPr="00974B87">
        <w:t>each multi-generational watering treatment</w:t>
      </w:r>
      <w:r w:rsidR="00EB49D8" w:rsidRPr="00974B87">
        <w:t xml:space="preserve">. </w:t>
      </w:r>
      <w:r w:rsidR="00AC5122" w:rsidRPr="00974B87">
        <w:t xml:space="preserve">Germination was monitored daily for 20 </w:t>
      </w:r>
      <w:commentRangeStart w:id="4"/>
      <w:r w:rsidR="00AC5122" w:rsidRPr="00974B87">
        <w:t>days</w:t>
      </w:r>
      <w:commentRangeEnd w:id="4"/>
      <w:r w:rsidR="00AC5122" w:rsidRPr="00974B87">
        <w:rPr>
          <w:rStyle w:val="CommentReference"/>
          <w:rFonts w:eastAsiaTheme="majorEastAsia"/>
          <w:sz w:val="24"/>
          <w:szCs w:val="24"/>
        </w:rPr>
        <w:commentReference w:id="4"/>
      </w:r>
      <w:r w:rsidR="004C7009" w:rsidRPr="00974B87">
        <w:t>, with number of germinates per day recorded</w:t>
      </w:r>
      <w:r w:rsidR="00AC5122" w:rsidRPr="00974B87">
        <w:t>. Plant height (mm)</w:t>
      </w:r>
      <w:r w:rsidR="005B7400" w:rsidRPr="00974B87">
        <w:t>, indicative of a plant’s ability</w:t>
      </w:r>
      <w:r w:rsidR="008E0C2D" w:rsidRPr="00974B87">
        <w:t xml:space="preserve"> to </w:t>
      </w:r>
      <w:r w:rsidR="00D3504D" w:rsidRPr="00974B87">
        <w:t>compete</w:t>
      </w:r>
      <w:r w:rsidR="008E0C2D" w:rsidRPr="00974B87">
        <w:t xml:space="preserve"> for light</w:t>
      </w:r>
      <w:r w:rsidR="00D748DA" w:rsidRPr="00974B87">
        <w:t xml:space="preserve"> </w:t>
      </w:r>
      <w:r w:rsidR="00D748DA" w:rsidRPr="00974B87">
        <w:fldChar w:fldCharType="begin"/>
      </w:r>
      <w:r w:rsidR="00DE092C">
        <w:instrText xml:space="preserve"> ADDIN ZOTERO_ITEM CSL_CITATION {"citationID":"8ogXKEwb","properties":{"formattedCitation":"(Westoby, 1998)","plainCitation":"(Westoby, 1998)","noteIndex":0},"citationItems":[{"id":278,"uris":["http://zotero.org/users/6894025/items/YN3VZM8M"],"itemData":{"id":278,"type":"article-journal","abstract":"A leaf-height-seed (LHS) plant ecology strategy scheme is proposed. The axes would be specific leaf area SLA (light-capturing area deployed per dry mass allocated), height of the plant's canopy at maturity, and seed mass. All axes would be log-scaled. The strategy of a species would be described by its position in the volume formed by the three axes.","container-title":"Plant and Soil","DOI":"10.1023/A:1004327224729","ISSN":"1573-5036","issue":"2","journalAbbreviation":"Plant and Soil","language":"en","page":"213-227","source":"Springer Link","title":"A leaf-height-seed (LHS) plant ecology strategy scheme","volume":"199","author":[{"family":"Westoby","given":"Mark"}],"issued":{"date-parts":[["1998",2,1]]}}}],"schema":"https://github.com/citation-style-language/schema/raw/master/csl-citation.json"} </w:instrText>
      </w:r>
      <w:r w:rsidR="00D748DA" w:rsidRPr="00974B87">
        <w:fldChar w:fldCharType="separate"/>
      </w:r>
      <w:r w:rsidR="008372D5">
        <w:rPr>
          <w:noProof/>
        </w:rPr>
        <w:t>(Westoby, 1998)</w:t>
      </w:r>
      <w:r w:rsidR="00D748DA" w:rsidRPr="00974B87">
        <w:fldChar w:fldCharType="end"/>
      </w:r>
      <w:r w:rsidR="00D3504D" w:rsidRPr="00974B87">
        <w:t>,</w:t>
      </w:r>
      <w:r w:rsidR="00AC5122" w:rsidRPr="00974B87">
        <w:t xml:space="preserve"> was measured every seven days for four weeks, and then every 14 days for four weeks beginning on day </w:t>
      </w:r>
      <w:r w:rsidR="00FA277E" w:rsidRPr="00974B87">
        <w:t>35</w:t>
      </w:r>
      <w:r w:rsidR="00AC5122" w:rsidRPr="00974B87">
        <w:t xml:space="preserve">. </w:t>
      </w:r>
      <w:r w:rsidR="0009148B" w:rsidRPr="00974B87">
        <w:t>Final height was determined as the maximum vegetative tissue height</w:t>
      </w:r>
      <w:r w:rsidR="00AC5122" w:rsidRPr="00974B87">
        <w:t xml:space="preserve"> on day </w:t>
      </w:r>
      <w:r w:rsidR="00FA277E" w:rsidRPr="00974B87">
        <w:t>50</w:t>
      </w:r>
      <w:r w:rsidR="00AA4F4C" w:rsidRPr="00974B87">
        <w:t xml:space="preserve">. </w:t>
      </w:r>
    </w:p>
    <w:p w14:paraId="5710EDC0" w14:textId="4AE70B68" w:rsidR="00E6088D" w:rsidRPr="00974B87" w:rsidRDefault="00D4116D" w:rsidP="00E6088D">
      <w:pPr>
        <w:spacing w:line="480" w:lineRule="auto"/>
        <w:ind w:firstLine="720"/>
      </w:pPr>
      <w:r w:rsidRPr="00974B87">
        <w:t xml:space="preserve">To </w:t>
      </w:r>
      <w:r w:rsidR="00E744D2" w:rsidRPr="00974B87">
        <w:t xml:space="preserve">categorize </w:t>
      </w:r>
      <w:r w:rsidR="00E744D2" w:rsidRPr="00974B87">
        <w:rPr>
          <w:i/>
          <w:iCs/>
        </w:rPr>
        <w:t>P. patagonica</w:t>
      </w:r>
      <w:r w:rsidR="00E744D2" w:rsidRPr="00974B87">
        <w:t xml:space="preserve"> on the lea</w:t>
      </w:r>
      <w:r w:rsidR="00E952A0" w:rsidRPr="00974B87">
        <w:t>f</w:t>
      </w:r>
      <w:r w:rsidR="00E744D2" w:rsidRPr="00974B87">
        <w:t xml:space="preserve"> economics spectrum, </w:t>
      </w:r>
      <w:r w:rsidR="00F11133" w:rsidRPr="00974B87">
        <w:t xml:space="preserve">which characterizes a species capacity for stress tolerance vs. resource acquisition </w:t>
      </w:r>
      <w:r w:rsidR="00F11133" w:rsidRPr="00974B87">
        <w:fldChar w:fldCharType="begin"/>
      </w:r>
      <w:r w:rsidR="00DE092C">
        <w:instrText xml:space="preserve"> ADDIN ZOTERO_ITEM CSL_CITATION {"citationID":"7MDuI4gJ","properties":{"formattedCitation":"(Wright et al., 2004)","plainCitation":"(Wright et al., 2004)","noteIndex":0},"citationItems":[{"id":99,"uris":["http://zotero.org/users/6894025/items/TB6NDQF5"],"itemData":{"id":99,"type":"article-journal","abstract":"Bringing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climate.","container-title":"Nature","DOI":"10.1038/nature02403","ISSN":"1476-4687","issue":"6985","language":"en","license":"2004 Macmillan Magazines Ltd.","note":"publisher: Nature Publishing Group","page":"821-827","source":"www.nature.com","title":"The worldwide leaf economics spectrum","volume":"428","author":[{"family":"Wright","given":"Ian J."},{"family":"Reich","given":"Peter B."},{"family":"Westoby","given":"Mark"},{"family":"Ackerly","given":"David D."},{"family":"Baruch","given":"Zdravko"},{"family":"Bongers","given":"Frans"},{"family":"Cavender-Bares","given":"Jeannine"},{"family":"Chapin","given":"Terry"},{"family":"Cornelissen","given":"Johannes H. C."},{"family":"Diemer","given":"Matthias"},{"family":"Flexas","given":"Jaume"},{"family":"Garnier","given":"Eric"},{"family":"Groom","given":"Philip K."},{"family":"Gulias","given":"Javier"},{"family":"Hikosaka","given":"Kouki"},{"family":"Lamont","given":"Byron B."},{"family":"Lee","given":"Tali"},{"family":"Lee","given":"William"},{"family":"Lusk","given":"Christopher"},{"family":"Midgley","given":"Jeremy J."},{"family":"Navas","given":"Marie-Laure"},{"family":"Niinemets","given":"Ülo"},{"family":"Oleksyn","given":"Jacek"},{"family":"Osada","given":"Noriyuki"},{"family":"Poorter","given":"Hendrik"},{"family":"Poot","given":"Pieter"},{"family":"Prior","given":"Lynda"},{"family":"Pyankov","given":"Vladimir I."},{"family":"Roumet","given":"Catherine"},{"family":"Thomas","given":"Sean C."},{"family":"Tjoelker","given":"Mark G."},{"family":"Veneklaas","given":"Erik J."},{"family":"Villar","given":"Rafael"}],"issued":{"date-parts":[["2004",4]]}}}],"schema":"https://github.com/citation-style-language/schema/raw/master/csl-citation.json"} </w:instrText>
      </w:r>
      <w:r w:rsidR="00F11133" w:rsidRPr="00974B87">
        <w:fldChar w:fldCharType="separate"/>
      </w:r>
      <w:r w:rsidR="008372D5">
        <w:rPr>
          <w:noProof/>
        </w:rPr>
        <w:t>(Wright et al., 2004)</w:t>
      </w:r>
      <w:r w:rsidR="00F11133" w:rsidRPr="00974B87">
        <w:fldChar w:fldCharType="end"/>
      </w:r>
      <w:r w:rsidR="00E6088D" w:rsidRPr="00974B87">
        <w:t>, we measured relative growth rate</w:t>
      </w:r>
      <w:r w:rsidR="006F29D9" w:rsidRPr="00974B87">
        <w:t xml:space="preserve"> (RGR)</w:t>
      </w:r>
      <w:r w:rsidR="00E6088D" w:rsidRPr="00974B87">
        <w:t>, SLA, and LDMC. We calculated relative growth rate with the height data, using the following formula</w:t>
      </w:r>
      <w:r w:rsidR="002859B1" w:rsidRPr="00974B87">
        <w:t>, where initial size was height on day</w:t>
      </w:r>
      <w:r w:rsidR="00B47847" w:rsidRPr="00974B87">
        <w:t xml:space="preserve"> 14 and final size was height on day 50</w:t>
      </w:r>
      <w:r w:rsidR="00E6088D" w:rsidRPr="00974B87">
        <w:t xml:space="preserve"> </w:t>
      </w:r>
      <w:r w:rsidR="00E6088D" w:rsidRPr="00974B87">
        <w:fldChar w:fldCharType="begin"/>
      </w:r>
      <w:r w:rsidR="00DE092C">
        <w:instrText xml:space="preserve"> ADDIN ZOTERO_ITEM CSL_CITATION {"citationID":"FzmsbDZl","properties":{"formattedCitation":"(Crawley, 2009)","plainCitation":"(Crawley, 2009)","noteIndex":0},"citationItems":[{"id":105,"uris":["http://zotero.org/users/6894025/items/9DPTUKCZ"],"itemData":{"id":105,"type":"book","abstract":"Plant ecology is the scientific study of the factors influencing the distribution and abundance of plants. This benchmark text, extremely well received in its first edition, shows how pattern and structure at different levels of plant organization--from ecophysiology through population dynamics to community structure and ecosystem function--are influenced by abiotic factors (eg, climate and soils) and by biotic factors (eg, competition and herbivory). Adopting a dynamic approach, this book combines descriptive text with theoretical models and experimental data. It will be invaluable reading for both student and practising ecologist alike.  In this second edition, the structure of the book has been completely revised, moving from the small scale to the large scale, in keeping with contemporary teaching methods. This fresh approach allows consideration of several new and important topics such as plant secondary chemistry, herbivory, sex, and breeding systems. Additional chapters address topical applied issues in plant ecology including global warming, pollution and biodiversity.   The latest edition of a very widely adopted textbook   Written by a team of leading experts and edited by an international authority in the field","ISBN":"978-1-4443-1363-5","language":"en","number-of-pages":"741","publisher":"John Wiley &amp; Sons","source":"Google Books","title":"Plant Ecology","author":[{"family":"Crawley","given":"Michael J."}],"issued":{"date-parts":[["2009",6,22]]}}}],"schema":"https://github.com/citation-style-language/schema/raw/master/csl-citation.json"} </w:instrText>
      </w:r>
      <w:r w:rsidR="00E6088D" w:rsidRPr="00974B87">
        <w:fldChar w:fldCharType="separate"/>
      </w:r>
      <w:r w:rsidR="008372D5">
        <w:rPr>
          <w:noProof/>
        </w:rPr>
        <w:t>(Crawley, 2009)</w:t>
      </w:r>
      <w:r w:rsidR="00E6088D" w:rsidRPr="00974B87">
        <w:fldChar w:fldCharType="end"/>
      </w:r>
      <w:r w:rsidR="00E6088D" w:rsidRPr="00974B87">
        <w:t>:</w:t>
      </w:r>
    </w:p>
    <w:p w14:paraId="13C71F73" w14:textId="355817BE" w:rsidR="00653E4D" w:rsidRPr="00974B87" w:rsidRDefault="00E6088D" w:rsidP="00E6088D">
      <w:pPr>
        <w:spacing w:line="480" w:lineRule="auto"/>
        <w:ind w:firstLine="720"/>
      </w:pPr>
      <w:r w:rsidRPr="00974B87">
        <w:t>RGR = ln (final size / initial size)</w:t>
      </w:r>
    </w:p>
    <w:p w14:paraId="7291D0DB" w14:textId="6CFE09FB" w:rsidR="00653E4D" w:rsidRPr="00974B87" w:rsidRDefault="00AB386F" w:rsidP="00FA2ED2">
      <w:pPr>
        <w:spacing w:line="480" w:lineRule="auto"/>
      </w:pPr>
      <w:r w:rsidRPr="00974B87">
        <w:t>On day 6</w:t>
      </w:r>
      <w:r w:rsidR="0018721A" w:rsidRPr="00974B87">
        <w:t>0</w:t>
      </w:r>
      <w:r w:rsidRPr="00974B87">
        <w:t>, we collected one to five mature, healthy leaves per individual to measure SLA</w:t>
      </w:r>
      <w:r w:rsidR="001B107C" w:rsidRPr="00974B87">
        <w:t xml:space="preserve"> and LDMC</w:t>
      </w:r>
      <w:r w:rsidR="00113CDC" w:rsidRPr="00974B87">
        <w:t>.</w:t>
      </w:r>
      <w:r w:rsidR="001B107C" w:rsidRPr="00974B87">
        <w:t xml:space="preserve"> </w:t>
      </w:r>
      <w:r w:rsidR="00B076C3" w:rsidRPr="00974B87">
        <w:t xml:space="preserve"> Collected leaves were stored in </w:t>
      </w:r>
      <w:r w:rsidR="00FA277E" w:rsidRPr="00974B87">
        <w:t>zip lock</w:t>
      </w:r>
      <w:r w:rsidR="00B076C3" w:rsidRPr="00974B87">
        <w:t xml:space="preserve"> bags with one water-saturated paper towel sheet</w:t>
      </w:r>
      <w:r w:rsidR="006945BF" w:rsidRPr="00974B87">
        <w:t xml:space="preserve"> and placed overnight in cool, dark conditions (</w:t>
      </w:r>
      <w:r w:rsidR="00CE7A7D" w:rsidRPr="00974B87">
        <w:t>35</w:t>
      </w:r>
      <w:r w:rsidR="000C014F" w:rsidRPr="00974B87">
        <w:rPr>
          <w:b/>
          <w:bCs/>
          <w:color w:val="767676"/>
        </w:rPr>
        <w:t>°</w:t>
      </w:r>
      <w:r w:rsidR="00CE7A7D" w:rsidRPr="00974B87">
        <w:t xml:space="preserve"> F</w:t>
      </w:r>
      <w:r w:rsidR="006945BF" w:rsidRPr="00974B87">
        <w:t>). After 12-14 hours,</w:t>
      </w:r>
      <w:r w:rsidR="00F64B8C" w:rsidRPr="00974B87">
        <w:t xml:space="preserve"> leaves were weighed with a microbalance (1</w:t>
      </w:r>
      <w:r w:rsidR="00626293" w:rsidRPr="00974B87">
        <w:t>-</w:t>
      </w:r>
      <w:r w:rsidR="002F37FC" w:rsidRPr="00974B87">
        <w:t>μg</w:t>
      </w:r>
      <w:r w:rsidR="00F64B8C" w:rsidRPr="00974B87">
        <w:t xml:space="preserve"> precision</w:t>
      </w:r>
      <w:r w:rsidR="00626293" w:rsidRPr="00974B87">
        <w:t xml:space="preserve">; </w:t>
      </w:r>
      <w:r w:rsidR="00F64B8C" w:rsidRPr="00974B87">
        <w:t xml:space="preserve">Mettler Toledo) to obtain saturated weight. The leaves were then scanned using a </w:t>
      </w:r>
      <w:r w:rsidR="006803A5">
        <w:t xml:space="preserve">LI-COR </w:t>
      </w:r>
      <w:r w:rsidR="00F76FB1">
        <w:t>LI-</w:t>
      </w:r>
      <w:r w:rsidR="006803A5">
        <w:t>3100C leaf scanner</w:t>
      </w:r>
      <w:r w:rsidR="00675648" w:rsidRPr="00974B87">
        <w:t xml:space="preserve"> to </w:t>
      </w:r>
      <w:r w:rsidR="00161F8D" w:rsidRPr="00974B87">
        <w:t xml:space="preserve">quantify </w:t>
      </w:r>
      <w:r w:rsidR="00675648" w:rsidRPr="00974B87">
        <w:t>leaf area. Leaves were</w:t>
      </w:r>
      <w:r w:rsidR="00161F8D" w:rsidRPr="00974B87">
        <w:t xml:space="preserve"> then</w:t>
      </w:r>
      <w:r w:rsidR="00675648" w:rsidRPr="00974B87">
        <w:t xml:space="preserve"> dried for 48 hours in an oven at</w:t>
      </w:r>
      <w:r w:rsidR="00C124E4" w:rsidRPr="00974B87">
        <w:t xml:space="preserve"> 60</w:t>
      </w:r>
      <w:r w:rsidR="000C014F" w:rsidRPr="00974B87">
        <w:rPr>
          <w:b/>
          <w:bCs/>
          <w:color w:val="767676"/>
        </w:rPr>
        <w:t>°</w:t>
      </w:r>
      <w:r w:rsidR="000C014F" w:rsidRPr="00974B87">
        <w:t xml:space="preserve"> </w:t>
      </w:r>
      <w:r w:rsidR="00C124E4" w:rsidRPr="00974B87">
        <w:t xml:space="preserve">C and then weighed again using the Mettler Toledo microbalance. Specific leaf area (SLA) was </w:t>
      </w:r>
      <w:r w:rsidR="008A6450" w:rsidRPr="00974B87">
        <w:t>calculated</w:t>
      </w:r>
      <w:r w:rsidR="00C124E4" w:rsidRPr="00974B87">
        <w:t xml:space="preserve"> as the </w:t>
      </w:r>
      <w:r w:rsidR="000D6AD9" w:rsidRPr="00974B87">
        <w:t xml:space="preserve">area of fresh leaf divided by </w:t>
      </w:r>
      <w:r w:rsidR="000D6AD9" w:rsidRPr="00974B87">
        <w:lastRenderedPageBreak/>
        <w:t>t</w:t>
      </w:r>
      <w:r w:rsidR="008A6450" w:rsidRPr="00974B87">
        <w:t>he oven dried mass. Leaf dry matter content was calculated as the leaf dry weight divided by the saturated leaf weight.</w:t>
      </w:r>
    </w:p>
    <w:p w14:paraId="16B53AAB" w14:textId="77777777" w:rsidR="00690342" w:rsidRDefault="00A32E0A" w:rsidP="00A32E0A">
      <w:pPr>
        <w:spacing w:line="480" w:lineRule="auto"/>
        <w:ind w:firstLine="720"/>
      </w:pPr>
      <w:r w:rsidRPr="00974B87">
        <w:t>Plant mortality, presence of reproductive structures, and number of reproductive structures was monitored daily throughout the term of the experiment, from May 18</w:t>
      </w:r>
      <w:r w:rsidRPr="00974B87">
        <w:rPr>
          <w:vertAlign w:val="superscript"/>
        </w:rPr>
        <w:t>th</w:t>
      </w:r>
      <w:r w:rsidRPr="00974B87">
        <w:t>, 2023, to August 10</w:t>
      </w:r>
      <w:r w:rsidRPr="00974B87">
        <w:rPr>
          <w:vertAlign w:val="superscript"/>
        </w:rPr>
        <w:t>th</w:t>
      </w:r>
      <w:r w:rsidRPr="00974B87">
        <w:t xml:space="preserve">, 2023. Here, mortality represents proportion of plants alive on day 50. </w:t>
      </w:r>
      <w:r w:rsidR="00D0429B" w:rsidRPr="00974B87">
        <w:t>After each plant had</w:t>
      </w:r>
      <w:r w:rsidR="00966000" w:rsidRPr="00974B87">
        <w:t xml:space="preserve"> finished flowering and the seed heads had </w:t>
      </w:r>
      <w:r w:rsidR="005F51C2" w:rsidRPr="00974B87">
        <w:t xml:space="preserve">begun to </w:t>
      </w:r>
      <w:r w:rsidR="00DE18B3">
        <w:t>ripen</w:t>
      </w:r>
      <w:r w:rsidR="005F51C2" w:rsidRPr="00974B87">
        <w:t xml:space="preserve"> but before the plant had </w:t>
      </w:r>
      <w:r w:rsidR="00161F8D" w:rsidRPr="00974B87">
        <w:t xml:space="preserve">fully </w:t>
      </w:r>
      <w:r w:rsidR="005F51C2" w:rsidRPr="00974B87">
        <w:t>senesced</w:t>
      </w:r>
      <w:r w:rsidR="00966000" w:rsidRPr="00974B87">
        <w:t>, seed heads were collected and stored for</w:t>
      </w:r>
      <w:r w:rsidR="00DE18B3">
        <w:t xml:space="preserve"> further</w:t>
      </w:r>
      <w:r w:rsidR="00966000" w:rsidRPr="00974B87">
        <w:t xml:space="preserve"> drying. </w:t>
      </w:r>
      <w:r w:rsidR="00B2301A" w:rsidRPr="00974B87">
        <w:t>Root</w:t>
      </w:r>
      <w:r w:rsidR="005F51C2" w:rsidRPr="00974B87">
        <w:t xml:space="preserve">, </w:t>
      </w:r>
      <w:r w:rsidR="00B2301A" w:rsidRPr="00974B87">
        <w:t>shoot</w:t>
      </w:r>
      <w:r w:rsidR="005F51C2" w:rsidRPr="00974B87">
        <w:t>, and total biomass was collected immediately after seed collectio</w:t>
      </w:r>
      <w:r w:rsidR="00161F8D" w:rsidRPr="00974B87">
        <w:t>n.</w:t>
      </w:r>
      <w:r w:rsidR="000C014F" w:rsidRPr="00974B87">
        <w:t xml:space="preserve"> </w:t>
      </w:r>
      <w:r w:rsidR="00161F8D" w:rsidRPr="00974B87">
        <w:t>B</w:t>
      </w:r>
      <w:r w:rsidR="005F51C2" w:rsidRPr="00974B87">
        <w:t xml:space="preserve">iomass allocation was calculated as the </w:t>
      </w:r>
      <w:proofErr w:type="spellStart"/>
      <w:proofErr w:type="gramStart"/>
      <w:r w:rsidR="005F51C2" w:rsidRPr="00974B87">
        <w:t>root:shoot</w:t>
      </w:r>
      <w:proofErr w:type="spellEnd"/>
      <w:proofErr w:type="gramEnd"/>
      <w:r w:rsidR="00AC35D1" w:rsidRPr="00974B87">
        <w:t xml:space="preserve"> (R:S)</w:t>
      </w:r>
      <w:r w:rsidR="005F51C2" w:rsidRPr="00974B87">
        <w:t xml:space="preserve"> ratio.</w:t>
      </w:r>
      <w:r w:rsidR="00447628" w:rsidRPr="00974B87">
        <w:t xml:space="preserve"> The mass of removed leaves </w:t>
      </w:r>
      <w:r w:rsidR="00626293" w:rsidRPr="00974B87">
        <w:t>was</w:t>
      </w:r>
      <w:r w:rsidR="00447628" w:rsidRPr="00974B87">
        <w:t xml:space="preserve"> added back to the total aboveground biomass for </w:t>
      </w:r>
      <w:proofErr w:type="gramStart"/>
      <w:r w:rsidR="00447628" w:rsidRPr="00974B87">
        <w:t>each individual</w:t>
      </w:r>
      <w:proofErr w:type="gramEnd"/>
      <w:r w:rsidR="00447628" w:rsidRPr="00974B87">
        <w:t xml:space="preserve"> for analysis.</w:t>
      </w:r>
      <w:r w:rsidR="00546B07" w:rsidRPr="00974B87">
        <w:t xml:space="preserve"> </w:t>
      </w:r>
    </w:p>
    <w:p w14:paraId="79BFB695" w14:textId="389DBF00" w:rsidR="00835C56" w:rsidRPr="00974B87" w:rsidRDefault="00835C56" w:rsidP="00A32E0A">
      <w:pPr>
        <w:spacing w:line="480" w:lineRule="auto"/>
        <w:ind w:firstLine="720"/>
      </w:pPr>
      <w:r w:rsidRPr="00974B87">
        <w:t xml:space="preserve">The collected seedheads were placed in paper envelopes and dried for </w:t>
      </w:r>
      <w:r w:rsidR="0089431C" w:rsidRPr="00974B87">
        <w:t>3</w:t>
      </w:r>
      <w:r w:rsidR="00DC6CD5" w:rsidRPr="00974B87">
        <w:t xml:space="preserve"> months in a </w:t>
      </w:r>
      <w:r w:rsidR="00015D0F" w:rsidRPr="00974B87">
        <w:t>temperature-controlled</w:t>
      </w:r>
      <w:r w:rsidR="00DC6CD5" w:rsidRPr="00974B87">
        <w:t xml:space="preserve"> laboratory room. </w:t>
      </w:r>
      <w:r w:rsidR="00161F8D" w:rsidRPr="00974B87">
        <w:t xml:space="preserve">Seedheads were then manually </w:t>
      </w:r>
      <w:r w:rsidR="00DC6CD5" w:rsidRPr="00974B87">
        <w:t>cleaned</w:t>
      </w:r>
      <w:r w:rsidR="00161F8D" w:rsidRPr="00974B87">
        <w:t>.</w:t>
      </w:r>
      <w:r w:rsidR="005F2D13" w:rsidRPr="00974B87">
        <w:t xml:space="preserve"> </w:t>
      </w:r>
      <w:r w:rsidR="00161F8D" w:rsidRPr="00974B87">
        <w:t xml:space="preserve">We </w:t>
      </w:r>
      <w:r w:rsidR="00C263C8" w:rsidRPr="00974B87">
        <w:t xml:space="preserve">collected 10-25 seeds per </w:t>
      </w:r>
      <w:r w:rsidR="00916553" w:rsidRPr="00974B87">
        <w:t>plant and</w:t>
      </w:r>
      <w:r w:rsidR="00C263C8" w:rsidRPr="00974B87">
        <w:t xml:space="preserve"> weighed them on a </w:t>
      </w:r>
      <w:r w:rsidR="00626293" w:rsidRPr="00974B87">
        <w:t>microbalance</w:t>
      </w:r>
      <w:r w:rsidR="00015D0F" w:rsidRPr="00974B87">
        <w:t xml:space="preserve"> to obtain</w:t>
      </w:r>
      <w:r w:rsidR="00155413" w:rsidRPr="00974B87">
        <w:t xml:space="preserve"> the mean individual seed mass per plant.</w:t>
      </w:r>
      <w:r w:rsidR="00370557" w:rsidRPr="00974B87">
        <w:t xml:space="preserve"> We then weighed the total seed from each plant</w:t>
      </w:r>
      <w:r w:rsidR="0078021E" w:rsidRPr="00974B87">
        <w:t xml:space="preserve"> to obtain total se</w:t>
      </w:r>
      <w:r w:rsidR="000969F0" w:rsidRPr="00974B87">
        <w:t>e</w:t>
      </w:r>
      <w:r w:rsidR="0078021E" w:rsidRPr="00974B87">
        <w:t xml:space="preserve">d mass per plant. We </w:t>
      </w:r>
      <w:r w:rsidR="00370557" w:rsidRPr="00974B87">
        <w:t>used</w:t>
      </w:r>
      <w:r w:rsidR="002F24AD" w:rsidRPr="00974B87">
        <w:t xml:space="preserve"> these </w:t>
      </w:r>
      <w:r w:rsidR="0078021E" w:rsidRPr="00974B87">
        <w:t>measurements</w:t>
      </w:r>
      <w:r w:rsidR="002F24AD" w:rsidRPr="00974B87">
        <w:t xml:space="preserve"> to calculate total seed number </w:t>
      </w:r>
      <w:r w:rsidR="003E1949" w:rsidRPr="00974B87">
        <w:t>using the following formula:</w:t>
      </w:r>
    </w:p>
    <w:p w14:paraId="64DA6065" w14:textId="45732A15" w:rsidR="00F811F1" w:rsidRPr="00974B87" w:rsidRDefault="00436E98" w:rsidP="00595FB1">
      <w:pPr>
        <w:spacing w:line="480" w:lineRule="auto"/>
        <w:ind w:firstLine="720"/>
      </w:pPr>
      <w:r w:rsidRPr="00974B87">
        <w:t>t</w:t>
      </w:r>
      <w:r w:rsidR="00C44E22" w:rsidRPr="00974B87">
        <w:t xml:space="preserve">otal </w:t>
      </w:r>
      <w:r w:rsidRPr="00974B87">
        <w:t>number of seed</w:t>
      </w:r>
      <w:r w:rsidR="00C44E22" w:rsidRPr="00974B87">
        <w:t xml:space="preserve"> per plant = </w:t>
      </w:r>
      <w:r w:rsidRPr="00974B87">
        <w:t>(</w:t>
      </w:r>
      <w:r w:rsidR="00C44E22" w:rsidRPr="00974B87">
        <w:t>n number of seeds weighed * total seed weight of plant</w:t>
      </w:r>
      <w:r w:rsidRPr="00974B87">
        <w:t>) / (weight of n seed)</w:t>
      </w:r>
    </w:p>
    <w:p w14:paraId="3C6DA85C" w14:textId="182064AC" w:rsidR="00066429" w:rsidRPr="00690342" w:rsidRDefault="00FF153E" w:rsidP="00726A3E">
      <w:pPr>
        <w:spacing w:line="480" w:lineRule="auto"/>
        <w:rPr>
          <w:b/>
          <w:bCs/>
        </w:rPr>
      </w:pPr>
      <w:r w:rsidRPr="00690342">
        <w:rPr>
          <w:b/>
          <w:bCs/>
        </w:rPr>
        <w:t>Statistical analysi</w:t>
      </w:r>
      <w:r w:rsidR="00066429" w:rsidRPr="00690342">
        <w:rPr>
          <w:b/>
          <w:bCs/>
        </w:rPr>
        <w:t>s</w:t>
      </w:r>
    </w:p>
    <w:p w14:paraId="21EB5FEB" w14:textId="17CEB0D4" w:rsidR="005549DB" w:rsidRPr="00AA5CE2" w:rsidRDefault="005549DB" w:rsidP="00690342">
      <w:pPr>
        <w:spacing w:line="480" w:lineRule="auto"/>
        <w:rPr>
          <w:b/>
          <w:bCs/>
          <w:i/>
          <w:iCs/>
        </w:rPr>
      </w:pPr>
      <w:r w:rsidRPr="00AA5CE2">
        <w:rPr>
          <w:b/>
          <w:bCs/>
          <w:i/>
          <w:iCs/>
        </w:rPr>
        <w:t xml:space="preserve">Is there evidence of </w:t>
      </w:r>
      <w:r w:rsidR="00916553" w:rsidRPr="00AA5CE2">
        <w:rPr>
          <w:b/>
          <w:bCs/>
          <w:i/>
          <w:iCs/>
        </w:rPr>
        <w:t>TGP</w:t>
      </w:r>
      <w:r w:rsidRPr="00AA5CE2">
        <w:rPr>
          <w:b/>
          <w:bCs/>
          <w:i/>
          <w:iCs/>
        </w:rPr>
        <w:t xml:space="preserve"> in response to </w:t>
      </w:r>
      <w:r w:rsidR="00916553" w:rsidRPr="00AA5CE2">
        <w:rPr>
          <w:b/>
          <w:bCs/>
          <w:i/>
          <w:iCs/>
        </w:rPr>
        <w:t>water limitation</w:t>
      </w:r>
      <w:r w:rsidRPr="00AA5CE2">
        <w:rPr>
          <w:b/>
          <w:bCs/>
          <w:i/>
          <w:iCs/>
        </w:rPr>
        <w:t xml:space="preserve"> in P. patagonica?</w:t>
      </w:r>
      <w:r w:rsidR="000969F0" w:rsidRPr="00AA5CE2">
        <w:rPr>
          <w:b/>
          <w:bCs/>
          <w:i/>
          <w:iCs/>
        </w:rPr>
        <w:tab/>
      </w:r>
    </w:p>
    <w:p w14:paraId="2DE96C15" w14:textId="539DE3D4" w:rsidR="007B7D8D" w:rsidRPr="00974B87" w:rsidRDefault="000969F0" w:rsidP="00077CDD">
      <w:pPr>
        <w:spacing w:line="480" w:lineRule="auto"/>
      </w:pPr>
      <w:r w:rsidRPr="00974B87">
        <w:t>To assess the effects of offspring</w:t>
      </w:r>
      <w:r w:rsidR="00711C35" w:rsidRPr="00974B87">
        <w:t xml:space="preserve"> (OT)</w:t>
      </w:r>
      <w:r w:rsidRPr="00974B87">
        <w:t xml:space="preserve"> and parental</w:t>
      </w:r>
      <w:r w:rsidR="00711C35" w:rsidRPr="00974B87">
        <w:t xml:space="preserve"> (PT)</w:t>
      </w:r>
      <w:r w:rsidRPr="00974B87">
        <w:t xml:space="preserve"> watering treatments</w:t>
      </w:r>
      <w:r w:rsidR="00711C35" w:rsidRPr="00974B87">
        <w:t xml:space="preserve"> on the phenotypic expression of functional and life history traits</w:t>
      </w:r>
      <w:r w:rsidR="00D4282F" w:rsidRPr="00974B87">
        <w:t xml:space="preserve">, </w:t>
      </w:r>
      <w:r w:rsidR="00B62F55" w:rsidRPr="00974B87">
        <w:t>we fit mixed</w:t>
      </w:r>
      <w:r w:rsidR="00A8114F" w:rsidRPr="00974B87">
        <w:t xml:space="preserve"> effect</w:t>
      </w:r>
      <w:r w:rsidR="00B62F55" w:rsidRPr="00974B87">
        <w:t xml:space="preserve"> models</w:t>
      </w:r>
      <w:r w:rsidR="00990A3D" w:rsidRPr="00974B87">
        <w:t xml:space="preserve"> for each</w:t>
      </w:r>
      <w:r w:rsidR="00B62F55" w:rsidRPr="00974B87">
        <w:t xml:space="preserve"> trait</w:t>
      </w:r>
      <w:r w:rsidR="00D96E93" w:rsidRPr="00974B87">
        <w:t xml:space="preserve"> using the </w:t>
      </w:r>
      <w:r w:rsidR="008958DA" w:rsidRPr="00974B87">
        <w:t xml:space="preserve">packages </w:t>
      </w:r>
      <w:r w:rsidR="008958DA" w:rsidRPr="00974B87">
        <w:rPr>
          <w:i/>
          <w:iCs/>
        </w:rPr>
        <w:t>lme4</w:t>
      </w:r>
      <w:r w:rsidR="008958DA" w:rsidRPr="00974B87">
        <w:t xml:space="preserve"> and </w:t>
      </w:r>
      <w:proofErr w:type="spellStart"/>
      <w:r w:rsidR="000F25F5" w:rsidRPr="00974B87">
        <w:rPr>
          <w:i/>
          <w:iCs/>
        </w:rPr>
        <w:t>glmmTMB</w:t>
      </w:r>
      <w:proofErr w:type="spellEnd"/>
      <w:r w:rsidR="008958DA" w:rsidRPr="00974B87">
        <w:t xml:space="preserve"> </w:t>
      </w:r>
      <w:r w:rsidR="00D96E93" w:rsidRPr="00974B87">
        <w:t>(</w:t>
      </w:r>
      <w:r w:rsidR="00A128F5" w:rsidRPr="00974B87">
        <w:t>Bates et al., 2015;</w:t>
      </w:r>
      <w:r w:rsidR="000F25F5" w:rsidRPr="00974B87">
        <w:t xml:space="preserve"> </w:t>
      </w:r>
      <w:r w:rsidR="00BA7BB0" w:rsidRPr="00974B87">
        <w:t>Brooks et al. 2017</w:t>
      </w:r>
      <w:r w:rsidR="00D96E93" w:rsidRPr="00974B87">
        <w:t>)</w:t>
      </w:r>
      <w:r w:rsidR="002300C8" w:rsidRPr="00974B87">
        <w:t xml:space="preserve"> (Table 1)</w:t>
      </w:r>
      <w:r w:rsidR="0097647E" w:rsidRPr="00974B87">
        <w:t>.</w:t>
      </w:r>
      <w:r w:rsidR="001A53DB" w:rsidRPr="00974B87">
        <w:t xml:space="preserve"> </w:t>
      </w:r>
      <w:r w:rsidR="00FF6A5C" w:rsidRPr="00974B87">
        <w:t xml:space="preserve">We </w:t>
      </w:r>
      <w:r w:rsidR="00424F78" w:rsidRPr="00974B87">
        <w:t>analyzed</w:t>
      </w:r>
      <w:r w:rsidR="00FF6A5C" w:rsidRPr="00974B87">
        <w:t xml:space="preserve"> the plant </w:t>
      </w:r>
      <w:r w:rsidR="00CC0499" w:rsidRPr="00974B87">
        <w:t>response</w:t>
      </w:r>
      <w:r w:rsidR="00FF6A5C" w:rsidRPr="00974B87">
        <w:t xml:space="preserve"> to water availability using the following response variables: </w:t>
      </w:r>
      <w:r w:rsidR="00017DE2" w:rsidRPr="00974B87">
        <w:t>1</w:t>
      </w:r>
      <w:r w:rsidR="00414073" w:rsidRPr="00974B87">
        <w:t>) shoot</w:t>
      </w:r>
      <w:r w:rsidR="00FF6A5C" w:rsidRPr="00974B87">
        <w:t xml:space="preserve"> biomass</w:t>
      </w:r>
      <w:r w:rsidR="00414073" w:rsidRPr="00974B87">
        <w:t xml:space="preserve"> </w:t>
      </w:r>
      <w:r w:rsidR="00017DE2" w:rsidRPr="00974B87">
        <w:t>2</w:t>
      </w:r>
      <w:r w:rsidR="00414073" w:rsidRPr="00974B87">
        <w:t xml:space="preserve">) </w:t>
      </w:r>
      <w:r w:rsidR="00414073" w:rsidRPr="00974B87">
        <w:lastRenderedPageBreak/>
        <w:t>root</w:t>
      </w:r>
      <w:r w:rsidR="00FF6A5C" w:rsidRPr="00974B87">
        <w:t xml:space="preserve"> biomass</w:t>
      </w:r>
      <w:r w:rsidR="00414073" w:rsidRPr="00974B87">
        <w:t xml:space="preserve"> </w:t>
      </w:r>
      <w:r w:rsidR="00017DE2" w:rsidRPr="00974B87">
        <w:t>3</w:t>
      </w:r>
      <w:r w:rsidR="00414073" w:rsidRPr="00974B87">
        <w:t xml:space="preserve">) total biomass </w:t>
      </w:r>
      <w:r w:rsidR="00017DE2" w:rsidRPr="00974B87">
        <w:t>4</w:t>
      </w:r>
      <w:r w:rsidR="00414073" w:rsidRPr="00974B87">
        <w:t xml:space="preserve">) </w:t>
      </w:r>
      <w:r w:rsidR="001A53DB" w:rsidRPr="00974B87">
        <w:t xml:space="preserve">max height 5) R:S ratio 6) RGR 7) SLA 8) LDMC 9) mortality 10) days to flower 11) number of plants flowered 12) number of flowering structures produced per plant </w:t>
      </w:r>
      <w:r w:rsidR="00F76FB1">
        <w:t xml:space="preserve">and </w:t>
      </w:r>
      <w:r w:rsidR="001A53DB" w:rsidRPr="00974B87">
        <w:t>13) seed numb</w:t>
      </w:r>
      <w:r w:rsidR="00F76FB1">
        <w:t>er</w:t>
      </w:r>
      <w:r w:rsidR="00017DE2" w:rsidRPr="00974B87">
        <w:t>.</w:t>
      </w:r>
      <w:r w:rsidR="00990A3D" w:rsidRPr="00974B87">
        <w:t xml:space="preserve"> </w:t>
      </w:r>
      <w:r w:rsidR="00F76FB1">
        <w:t xml:space="preserve">Seed mass was excluded because it was highly correlated with seed number. </w:t>
      </w:r>
      <w:r w:rsidR="008958DA" w:rsidRPr="00974B87">
        <w:t>For</w:t>
      </w:r>
      <w:r w:rsidR="00990A3D" w:rsidRPr="00974B87">
        <w:t xml:space="preserve"> our</w:t>
      </w:r>
      <w:r w:rsidR="008958DA" w:rsidRPr="00974B87">
        <w:t xml:space="preserve"> continuous</w:t>
      </w:r>
      <w:r w:rsidR="00990A3D" w:rsidRPr="00974B87">
        <w:t xml:space="preserve"> response</w:t>
      </w:r>
      <w:r w:rsidR="008958DA" w:rsidRPr="00974B87">
        <w:t xml:space="preserve"> variables</w:t>
      </w:r>
      <w:r w:rsidR="00990A3D" w:rsidRPr="00974B87">
        <w:t xml:space="preserve"> </w:t>
      </w:r>
      <w:r w:rsidR="008958DA" w:rsidRPr="00974B87">
        <w:t xml:space="preserve">(aboveground biomass, belowground biomass, </w:t>
      </w:r>
      <w:r w:rsidR="00ED7D99" w:rsidRPr="00974B87">
        <w:t xml:space="preserve">total biomass, </w:t>
      </w:r>
      <w:proofErr w:type="spellStart"/>
      <w:r w:rsidR="008958DA" w:rsidRPr="00974B87">
        <w:t>root:shoot</w:t>
      </w:r>
      <w:proofErr w:type="spellEnd"/>
      <w:r w:rsidR="008958DA" w:rsidRPr="00974B87">
        <w:t xml:space="preserve"> ratio, </w:t>
      </w:r>
      <w:r w:rsidR="00D27342" w:rsidRPr="00974B87">
        <w:t xml:space="preserve">RGR, </w:t>
      </w:r>
      <w:r w:rsidR="00ED7D99" w:rsidRPr="00974B87">
        <w:t xml:space="preserve">maximum </w:t>
      </w:r>
      <w:r w:rsidR="00D27342" w:rsidRPr="00974B87">
        <w:t>height, SLA, LDMC)</w:t>
      </w:r>
      <w:r w:rsidR="00161385" w:rsidRPr="00974B87">
        <w:t xml:space="preserve">, </w:t>
      </w:r>
      <w:r w:rsidR="00FC5AF8" w:rsidRPr="00974B87">
        <w:t xml:space="preserve">binomial </w:t>
      </w:r>
      <w:r w:rsidR="00576494" w:rsidRPr="00974B87">
        <w:t>data</w:t>
      </w:r>
      <w:r w:rsidR="00FC5AF8" w:rsidRPr="00974B87">
        <w:t xml:space="preserve"> (mortality</w:t>
      </w:r>
      <w:r w:rsidR="006C6631" w:rsidRPr="00974B87">
        <w:t>, flowering</w:t>
      </w:r>
      <w:r w:rsidR="00FC5AF8" w:rsidRPr="00974B87">
        <w:t xml:space="preserve">), </w:t>
      </w:r>
      <w:r w:rsidR="007B7D8D" w:rsidRPr="00974B87">
        <w:t>we used Gaussian and binomial error structures, respectively.</w:t>
      </w:r>
      <w:r w:rsidR="00A158DD" w:rsidRPr="00974B87">
        <w:t xml:space="preserve"> Additionally, to assess </w:t>
      </w:r>
      <w:r w:rsidR="00D026F9" w:rsidRPr="00974B87">
        <w:t xml:space="preserve">number of plants that </w:t>
      </w:r>
      <w:r w:rsidR="00A158DD" w:rsidRPr="00974B87">
        <w:t>flower</w:t>
      </w:r>
      <w:r w:rsidR="00D026F9" w:rsidRPr="00974B87">
        <w:t>ed</w:t>
      </w:r>
      <w:r w:rsidR="00A158DD" w:rsidRPr="00974B87">
        <w:t>, we used a zero-inflated model because</w:t>
      </w:r>
      <w:r w:rsidR="00DE18B3">
        <w:t>, in some populations under some treatments, very few individuals produced reproductive structures</w:t>
      </w:r>
      <w:r w:rsidR="00D80D6C" w:rsidRPr="00974B87">
        <w:t>.</w:t>
      </w:r>
      <w:r w:rsidR="00EA2465" w:rsidRPr="00974B87">
        <w:t xml:space="preserve"> </w:t>
      </w:r>
      <w:r w:rsidR="00DE18B3">
        <w:t xml:space="preserve">Thus, </w:t>
      </w:r>
      <w:r w:rsidR="00EA2465" w:rsidRPr="00974B87">
        <w:t xml:space="preserve">we used a zero-inflated hurdle model </w:t>
      </w:r>
      <w:r w:rsidR="00131C74" w:rsidRPr="00974B87">
        <w:t>to represent the tw</w:t>
      </w:r>
      <w:r w:rsidR="00C32B6F" w:rsidRPr="00974B87">
        <w:t xml:space="preserve">o biological processes: whether a plant </w:t>
      </w:r>
      <w:r w:rsidR="00165351" w:rsidRPr="00974B87">
        <w:t>initiated</w:t>
      </w:r>
      <w:r w:rsidR="00C32B6F" w:rsidRPr="00974B87">
        <w:t xml:space="preserve"> flowering at all</w:t>
      </w:r>
      <w:r w:rsidR="00165351" w:rsidRPr="00974B87">
        <w:t xml:space="preserve">, and among the plants that did flower, the number of structures produced. </w:t>
      </w:r>
      <w:r w:rsidR="00B263FC" w:rsidRPr="00974B87">
        <w:t>For days to flower and seed number, we used negative binomial distributions to account for overdispersion in the data.</w:t>
      </w:r>
    </w:p>
    <w:p w14:paraId="0B6AA19A" w14:textId="400DA5B2" w:rsidR="00017DE2" w:rsidRPr="00974B87" w:rsidRDefault="007C7162" w:rsidP="00857C9B">
      <w:pPr>
        <w:spacing w:line="480" w:lineRule="auto"/>
        <w:ind w:firstLine="720"/>
        <w:rPr>
          <w:i/>
          <w:iCs/>
        </w:rPr>
      </w:pPr>
      <w:r w:rsidRPr="00974B87">
        <w:t>To answer our first question, f</w:t>
      </w:r>
      <w:r w:rsidR="00990A3D" w:rsidRPr="00974B87">
        <w:t>or all models</w:t>
      </w:r>
      <w:r w:rsidR="00631241" w:rsidRPr="00974B87">
        <w:t xml:space="preserve"> detailed above</w:t>
      </w:r>
      <w:r w:rsidR="00990A3D" w:rsidRPr="00974B87">
        <w:t>, we</w:t>
      </w:r>
      <w:r w:rsidR="0097647E" w:rsidRPr="00974B87">
        <w:t xml:space="preserve"> </w:t>
      </w:r>
      <w:r w:rsidR="00990A3D" w:rsidRPr="00974B87">
        <w:t>included</w:t>
      </w:r>
      <w:r w:rsidR="0097647E" w:rsidRPr="00974B87">
        <w:t xml:space="preserve"> the </w:t>
      </w:r>
      <w:r w:rsidR="002300C8" w:rsidRPr="00974B87">
        <w:t>offspring</w:t>
      </w:r>
      <w:r w:rsidR="0097647E" w:rsidRPr="00974B87">
        <w:t xml:space="preserve"> watering treatment (</w:t>
      </w:r>
      <w:r w:rsidR="00631241" w:rsidRPr="00974B87">
        <w:t>O</w:t>
      </w:r>
      <w:r w:rsidR="0097647E" w:rsidRPr="00974B87">
        <w:t xml:space="preserve">T), </w:t>
      </w:r>
      <w:r w:rsidR="00631241" w:rsidRPr="00974B87">
        <w:t xml:space="preserve">parental </w:t>
      </w:r>
      <w:r w:rsidR="0097647E" w:rsidRPr="00974B87">
        <w:t>watering treatment (</w:t>
      </w:r>
      <w:r w:rsidR="00631241" w:rsidRPr="00974B87">
        <w:t>P</w:t>
      </w:r>
      <w:r w:rsidR="0097647E" w:rsidRPr="00974B87">
        <w:t xml:space="preserve">T), and </w:t>
      </w:r>
      <w:r w:rsidR="00631241" w:rsidRPr="00974B87">
        <w:t>their</w:t>
      </w:r>
      <w:r w:rsidR="0097647E" w:rsidRPr="00974B87">
        <w:t xml:space="preserve"> interaction as fixed effect</w:t>
      </w:r>
      <w:r w:rsidR="00631241" w:rsidRPr="00974B87">
        <w:t>s</w:t>
      </w:r>
      <w:r w:rsidR="00972121" w:rsidRPr="00974B87">
        <w:t xml:space="preserve">. </w:t>
      </w:r>
      <w:r w:rsidR="00631241" w:rsidRPr="00974B87">
        <w:t>Population</w:t>
      </w:r>
      <w:r w:rsidR="00972121" w:rsidRPr="00974B87">
        <w:t xml:space="preserve"> was included as a random effect to account for</w:t>
      </w:r>
      <w:r w:rsidR="00990A3D" w:rsidRPr="00974B87">
        <w:t xml:space="preserve"> </w:t>
      </w:r>
      <w:r w:rsidR="00631241" w:rsidRPr="00974B87">
        <w:t>population-level differences in response traits</w:t>
      </w:r>
      <w:r w:rsidR="00972121" w:rsidRPr="00974B87">
        <w:t>. T</w:t>
      </w:r>
      <w:r w:rsidR="001F7A03" w:rsidRPr="00974B87">
        <w:t xml:space="preserve">he </w:t>
      </w:r>
      <w:r w:rsidR="00CC0499" w:rsidRPr="00974B87">
        <w:t>significance</w:t>
      </w:r>
      <w:r w:rsidR="001F7A03" w:rsidRPr="00974B87">
        <w:t xml:space="preserve"> of fixed effect factors was assessed using the function </w:t>
      </w:r>
      <w:r w:rsidR="001F7A03" w:rsidRPr="00974B87">
        <w:rPr>
          <w:i/>
          <w:iCs/>
        </w:rPr>
        <w:t xml:space="preserve">Anova </w:t>
      </w:r>
      <w:r w:rsidR="00857C9B" w:rsidRPr="00974B87">
        <w:t xml:space="preserve">(package </w:t>
      </w:r>
      <w:r w:rsidR="00857C9B" w:rsidRPr="00974B87">
        <w:rPr>
          <w:i/>
          <w:iCs/>
        </w:rPr>
        <w:t>car</w:t>
      </w:r>
      <w:r w:rsidR="00857C9B" w:rsidRPr="00974B87">
        <w:t>, Fox &amp; Weisberg, 2019). For generalized linear models, we used a Wald chi-square test. For linear models, we used a type III sum of squares test to compute the F-statistic.</w:t>
      </w:r>
      <w:r w:rsidR="00857C9B" w:rsidRPr="00974B87">
        <w:rPr>
          <w:i/>
          <w:iCs/>
        </w:rPr>
        <w:t xml:space="preserve"> </w:t>
      </w:r>
      <w:r w:rsidR="005E7ADD" w:rsidRPr="00974B87">
        <w:t>To assess model fit, m</w:t>
      </w:r>
      <w:r w:rsidR="007514D2" w:rsidRPr="00974B87">
        <w:t>arginal R</w:t>
      </w:r>
      <w:r w:rsidR="002739CF" w:rsidRPr="00974B87">
        <w:rPr>
          <w:vertAlign w:val="superscript"/>
        </w:rPr>
        <w:t>2</w:t>
      </w:r>
      <w:r w:rsidR="007514D2" w:rsidRPr="00974B87">
        <w:t xml:space="preserve"> (variance </w:t>
      </w:r>
      <w:r w:rsidR="005E7ADD" w:rsidRPr="00974B87">
        <w:t>explained</w:t>
      </w:r>
      <w:r w:rsidR="007514D2" w:rsidRPr="00974B87">
        <w:t xml:space="preserve"> by fixed factors) and conditional R</w:t>
      </w:r>
      <w:r w:rsidR="007514D2" w:rsidRPr="00974B87">
        <w:rPr>
          <w:vertAlign w:val="superscript"/>
        </w:rPr>
        <w:t>2</w:t>
      </w:r>
      <w:r w:rsidR="007514D2" w:rsidRPr="00974B87">
        <w:t xml:space="preserve"> (total variance explained)</w:t>
      </w:r>
      <w:r w:rsidR="00B60975" w:rsidRPr="00974B87">
        <w:t xml:space="preserve"> were calculated using </w:t>
      </w:r>
      <w:proofErr w:type="spellStart"/>
      <w:proofErr w:type="gramStart"/>
      <w:r w:rsidR="00B60975" w:rsidRPr="00974B87">
        <w:rPr>
          <w:i/>
          <w:iCs/>
        </w:rPr>
        <w:t>r.squaredGLMM</w:t>
      </w:r>
      <w:proofErr w:type="spellEnd"/>
      <w:proofErr w:type="gramEnd"/>
      <w:r w:rsidR="00B60975" w:rsidRPr="00974B87">
        <w:rPr>
          <w:i/>
          <w:iCs/>
        </w:rPr>
        <w:t xml:space="preserve"> </w:t>
      </w:r>
      <w:r w:rsidR="00B60975" w:rsidRPr="00974B87">
        <w:t xml:space="preserve">(package </w:t>
      </w:r>
      <w:proofErr w:type="spellStart"/>
      <w:r w:rsidR="00B60975" w:rsidRPr="00974B87">
        <w:rPr>
          <w:i/>
          <w:iCs/>
        </w:rPr>
        <w:t>MuMIn</w:t>
      </w:r>
      <w:proofErr w:type="spellEnd"/>
      <w:r w:rsidR="00B60975" w:rsidRPr="00974B87">
        <w:t xml:space="preserve">, </w:t>
      </w:r>
      <w:proofErr w:type="spellStart"/>
      <w:r w:rsidR="00C62FC7" w:rsidRPr="00974B87">
        <w:t>Bartoń</w:t>
      </w:r>
      <w:proofErr w:type="spellEnd"/>
      <w:r w:rsidR="00C62FC7" w:rsidRPr="00974B87">
        <w:t xml:space="preserve"> 2023</w:t>
      </w:r>
      <w:r w:rsidR="00B60975" w:rsidRPr="00974B87">
        <w:t>).</w:t>
      </w:r>
      <w:r w:rsidR="00FD3A57" w:rsidRPr="00974B87">
        <w:t xml:space="preserve"> </w:t>
      </w:r>
    </w:p>
    <w:p w14:paraId="58B39449" w14:textId="3157305A" w:rsidR="00E31419" w:rsidRPr="00974B87" w:rsidRDefault="00E31419" w:rsidP="00FA2ED2">
      <w:pPr>
        <w:spacing w:line="480" w:lineRule="auto"/>
        <w:ind w:firstLine="720"/>
      </w:pPr>
      <w:r w:rsidRPr="00974B87">
        <w:t xml:space="preserve">We verified assumptions of independence and normality of residuals by plotting residuals from each model. </w:t>
      </w:r>
      <w:r w:rsidR="00857C9B" w:rsidRPr="00974B87">
        <w:t>I</w:t>
      </w:r>
      <w:r w:rsidR="00907F78" w:rsidRPr="00974B87">
        <w:t xml:space="preserve">f transforming </w:t>
      </w:r>
      <w:r w:rsidRPr="00974B87">
        <w:t>the response variable improve</w:t>
      </w:r>
      <w:r w:rsidR="00907F78" w:rsidRPr="00974B87">
        <w:t>d</w:t>
      </w:r>
      <w:r w:rsidRPr="00974B87">
        <w:t xml:space="preserve"> linearity and normality of the </w:t>
      </w:r>
      <w:r w:rsidRPr="00974B87">
        <w:lastRenderedPageBreak/>
        <w:t xml:space="preserve">residuals, we used the transformed response variable. </w:t>
      </w:r>
      <w:proofErr w:type="spellStart"/>
      <w:r w:rsidRPr="00974B87">
        <w:t>Root:shoot</w:t>
      </w:r>
      <w:proofErr w:type="spellEnd"/>
      <w:r w:rsidRPr="00974B87">
        <w:t xml:space="preserve"> ratio, SLA, and LDMC were log</w:t>
      </w:r>
      <w:r w:rsidR="00DE18B3">
        <w:t xml:space="preserve"> transformed.</w:t>
      </w:r>
    </w:p>
    <w:p w14:paraId="69E07892" w14:textId="2E91E1E0" w:rsidR="00FA7026" w:rsidRPr="00974B87" w:rsidRDefault="00AB5C8F" w:rsidP="00FA7026">
      <w:pPr>
        <w:spacing w:line="480" w:lineRule="auto"/>
        <w:ind w:firstLine="720"/>
      </w:pPr>
      <w:r w:rsidRPr="00974B87">
        <w:t xml:space="preserve">A significant effect of OT </w:t>
      </w:r>
      <w:r w:rsidR="00990A3D" w:rsidRPr="00974B87">
        <w:t xml:space="preserve">indicated that there were </w:t>
      </w:r>
      <w:r w:rsidRPr="00974B87">
        <w:t>differences between plants grown in</w:t>
      </w:r>
      <w:r w:rsidR="00351D01" w:rsidRPr="00974B87">
        <w:t xml:space="preserve"> the two watering </w:t>
      </w:r>
      <w:r w:rsidR="00017DE2" w:rsidRPr="00974B87">
        <w:t>treatments</w:t>
      </w:r>
      <w:r w:rsidR="00351D01" w:rsidRPr="00974B87">
        <w:t xml:space="preserve"> (drought or control), e.g. </w:t>
      </w:r>
      <w:r w:rsidR="0001634D" w:rsidRPr="00974B87">
        <w:t xml:space="preserve">evidence of </w:t>
      </w:r>
      <w:r w:rsidR="006D2EFC">
        <w:t>WGP</w:t>
      </w:r>
      <w:r w:rsidR="00351D01" w:rsidRPr="00974B87">
        <w:t>.</w:t>
      </w:r>
      <w:r w:rsidR="00D16937" w:rsidRPr="00974B87">
        <w:t xml:space="preserve"> A significant effect of PT </w:t>
      </w:r>
      <w:r w:rsidR="0001634D" w:rsidRPr="00974B87">
        <w:t>indicated that</w:t>
      </w:r>
      <w:r w:rsidR="00D16937" w:rsidRPr="00974B87">
        <w:t xml:space="preserve"> there are </w:t>
      </w:r>
      <w:r w:rsidR="005119A2" w:rsidRPr="00974B87">
        <w:t>phenotypic differences between plant grown from seeds produced under different parental</w:t>
      </w:r>
      <w:r w:rsidR="00A20F71" w:rsidRPr="00974B87">
        <w:t xml:space="preserve"> treatments</w:t>
      </w:r>
      <w:r w:rsidR="00EC3440" w:rsidRPr="00974B87">
        <w:t xml:space="preserve"> </w:t>
      </w:r>
      <w:r w:rsidR="00D15395" w:rsidRPr="00974B87">
        <w:t xml:space="preserve">of watering, e.g. </w:t>
      </w:r>
      <w:r w:rsidR="0001634D" w:rsidRPr="00974B87">
        <w:t xml:space="preserve"> evidence of </w:t>
      </w:r>
      <w:r w:rsidR="00C814D4" w:rsidRPr="00974B87">
        <w:t>parental effects</w:t>
      </w:r>
      <w:r w:rsidR="00D15395" w:rsidRPr="00974B87">
        <w:t>.</w:t>
      </w:r>
      <w:r w:rsidR="005F5BDF" w:rsidRPr="00974B87">
        <w:t xml:space="preserve"> A significant effect of the OT x PT interaction indicate</w:t>
      </w:r>
      <w:r w:rsidR="006D2EFC">
        <w:t>d</w:t>
      </w:r>
      <w:r w:rsidR="005F5BDF" w:rsidRPr="00974B87">
        <w:t xml:space="preserve"> that the effect of parental treatment on the phenotype depended on the offspring</w:t>
      </w:r>
      <w:r w:rsidR="001F562E" w:rsidRPr="00974B87">
        <w:t xml:space="preserve"> watering treatment</w:t>
      </w:r>
      <w:r w:rsidR="00C814D4" w:rsidRPr="00974B87">
        <w:t xml:space="preserve">, e.g. evidence of </w:t>
      </w:r>
      <w:r w:rsidR="006D2EFC">
        <w:t>TGP</w:t>
      </w:r>
      <w:r w:rsidR="00EF0BDF" w:rsidRPr="00974B87">
        <w:t xml:space="preserve"> (Table </w:t>
      </w:r>
      <w:r w:rsidR="00C814D4" w:rsidRPr="00974B87">
        <w:t>1</w:t>
      </w:r>
      <w:r w:rsidR="00EF0BDF" w:rsidRPr="00974B87">
        <w:t>).</w:t>
      </w:r>
      <w:r w:rsidR="00FA7026" w:rsidRPr="00974B87">
        <w:t xml:space="preserve"> When significant interactions were detected, post hoc tests were performed using </w:t>
      </w:r>
      <w:r w:rsidR="00190420" w:rsidRPr="00974B87">
        <w:t xml:space="preserve">the </w:t>
      </w:r>
      <w:proofErr w:type="spellStart"/>
      <w:r w:rsidR="00190420" w:rsidRPr="00974B87">
        <w:rPr>
          <w:i/>
          <w:iCs/>
        </w:rPr>
        <w:t>emmeans</w:t>
      </w:r>
      <w:proofErr w:type="spellEnd"/>
      <w:r w:rsidR="00FA7026" w:rsidRPr="00974B87">
        <w:t xml:space="preserve"> package</w:t>
      </w:r>
      <w:r w:rsidR="00CB1E7C">
        <w:t xml:space="preserve"> </w:t>
      </w:r>
      <w:r w:rsidR="00FA7026" w:rsidRPr="00974B87">
        <w:t>with Tukey HSD adjustment</w:t>
      </w:r>
      <w:r w:rsidR="00190420" w:rsidRPr="00974B87">
        <w:t>s</w:t>
      </w:r>
      <w:r w:rsidR="00FA7026" w:rsidRPr="00974B87">
        <w:t>, which</w:t>
      </w:r>
      <w:r w:rsidR="00190420" w:rsidRPr="00974B87">
        <w:t xml:space="preserve"> </w:t>
      </w:r>
      <w:r w:rsidR="00FA7026" w:rsidRPr="00974B87">
        <w:t>accounts for multiple comparisons</w:t>
      </w:r>
      <w:r w:rsidR="00CB1E7C">
        <w:t xml:space="preserve"> (Lenth, 2024).</w:t>
      </w:r>
    </w:p>
    <w:p w14:paraId="34BC188D" w14:textId="40A5B90D" w:rsidR="00222872" w:rsidRPr="00AA5CE2" w:rsidRDefault="00222872" w:rsidP="00690342">
      <w:pPr>
        <w:spacing w:line="480" w:lineRule="auto"/>
        <w:rPr>
          <w:b/>
          <w:bCs/>
          <w:i/>
          <w:iCs/>
        </w:rPr>
      </w:pPr>
      <w:r w:rsidRPr="00AA5CE2">
        <w:rPr>
          <w:b/>
          <w:bCs/>
          <w:i/>
          <w:iCs/>
        </w:rPr>
        <w:t xml:space="preserve">Does collection site </w:t>
      </w:r>
      <w:r w:rsidR="0042087D" w:rsidRPr="00AA5CE2">
        <w:rPr>
          <w:b/>
          <w:bCs/>
          <w:i/>
          <w:iCs/>
        </w:rPr>
        <w:t>climate variability</w:t>
      </w:r>
      <w:r w:rsidRPr="00AA5CE2">
        <w:rPr>
          <w:b/>
          <w:bCs/>
          <w:i/>
          <w:iCs/>
        </w:rPr>
        <w:t xml:space="preserve"> predict the magnitude of </w:t>
      </w:r>
      <w:r w:rsidR="00247E24" w:rsidRPr="00AA5CE2">
        <w:rPr>
          <w:b/>
          <w:bCs/>
          <w:i/>
          <w:iCs/>
        </w:rPr>
        <w:t xml:space="preserve">the </w:t>
      </w:r>
      <w:r w:rsidRPr="00AA5CE2">
        <w:rPr>
          <w:b/>
          <w:bCs/>
          <w:i/>
          <w:iCs/>
        </w:rPr>
        <w:t xml:space="preserve">TGP response to water limitation? </w:t>
      </w:r>
    </w:p>
    <w:p w14:paraId="27F68C47" w14:textId="106D6432" w:rsidR="00691823" w:rsidRPr="00974B87" w:rsidRDefault="00A66366" w:rsidP="00AE5287">
      <w:pPr>
        <w:spacing w:line="480" w:lineRule="auto"/>
        <w:ind w:firstLine="720"/>
      </w:pPr>
      <w:r w:rsidRPr="00974B87">
        <w:t xml:space="preserve">We used a different model structure </w:t>
      </w:r>
      <w:r w:rsidR="00986DF2" w:rsidRPr="00974B87">
        <w:t xml:space="preserve">to </w:t>
      </w:r>
      <w:r w:rsidR="00A4440F" w:rsidRPr="00974B87">
        <w:t xml:space="preserve">test if </w:t>
      </w:r>
      <w:r w:rsidR="00CC47F3" w:rsidRPr="00974B87">
        <w:t xml:space="preserve">trait response and </w:t>
      </w:r>
      <w:r w:rsidR="00A4440F" w:rsidRPr="00974B87">
        <w:t xml:space="preserve">TGP was associated with </w:t>
      </w:r>
      <w:r w:rsidR="004409E9" w:rsidRPr="00974B87">
        <w:t>site-specific patterns of environmental variation</w:t>
      </w:r>
      <w:r w:rsidR="006244C9" w:rsidRPr="00974B87">
        <w:t xml:space="preserve">. </w:t>
      </w:r>
      <w:r w:rsidR="005E3155" w:rsidRPr="00974B87">
        <w:t xml:space="preserve">Specifically, we tested if </w:t>
      </w:r>
      <w:r w:rsidR="00E36E34" w:rsidRPr="00974B87">
        <w:t xml:space="preserve">the </w:t>
      </w:r>
      <w:r w:rsidR="00324384" w:rsidRPr="00974B87">
        <w:t xml:space="preserve">climate at origin </w:t>
      </w:r>
      <w:r w:rsidRPr="00974B87">
        <w:t xml:space="preserve">spring </w:t>
      </w:r>
      <w:r w:rsidR="00324384" w:rsidRPr="00974B87">
        <w:t>VPD</w:t>
      </w:r>
      <w:r w:rsidRPr="00974B87">
        <w:t xml:space="preserve"> variability (SVPD coefficient of variation)</w:t>
      </w:r>
      <w:r w:rsidR="00324384" w:rsidRPr="00974B87">
        <w:t xml:space="preserve"> </w:t>
      </w:r>
      <w:r w:rsidR="00907F78" w:rsidRPr="00974B87">
        <w:t>influenced</w:t>
      </w:r>
      <w:r w:rsidR="001A0D24" w:rsidRPr="00974B87">
        <w:t xml:space="preserve"> the expression of </w:t>
      </w:r>
      <w:r w:rsidR="006D2EFC">
        <w:t>TGP</w:t>
      </w:r>
      <w:r w:rsidR="00701786" w:rsidRPr="00974B87">
        <w:t xml:space="preserve"> in response to </w:t>
      </w:r>
      <w:r w:rsidRPr="00974B87">
        <w:t>water limitation</w:t>
      </w:r>
      <w:r w:rsidR="00701786" w:rsidRPr="00974B87">
        <w:t>. To assess the effects of offspring (OT)</w:t>
      </w:r>
      <w:r w:rsidR="002300C8" w:rsidRPr="00974B87">
        <w:t xml:space="preserve">, </w:t>
      </w:r>
      <w:r w:rsidR="00701786" w:rsidRPr="00974B87">
        <w:t>parental (PT) watering treatments</w:t>
      </w:r>
      <w:r w:rsidR="00691823" w:rsidRPr="00974B87">
        <w:t xml:space="preserve">, and climate at origin </w:t>
      </w:r>
      <w:r w:rsidR="002300C8" w:rsidRPr="00974B87">
        <w:t>SVPD CV</w:t>
      </w:r>
      <w:r w:rsidR="00701786" w:rsidRPr="00974B87">
        <w:t xml:space="preserve"> on the phenotypic expression of functional and life history traits </w:t>
      </w:r>
      <w:r w:rsidR="00C31DA3" w:rsidRPr="00974B87">
        <w:t>across generations</w:t>
      </w:r>
      <w:r w:rsidR="00701786" w:rsidRPr="00974B87">
        <w:t xml:space="preserve">, we fit mixed effect models </w:t>
      </w:r>
      <w:r w:rsidR="00C31DA3" w:rsidRPr="00974B87">
        <w:t>for each</w:t>
      </w:r>
      <w:r w:rsidR="00701786" w:rsidRPr="00974B87">
        <w:t xml:space="preserve"> trait</w:t>
      </w:r>
      <w:r w:rsidR="00314C5D" w:rsidRPr="00974B87">
        <w:t xml:space="preserve"> </w:t>
      </w:r>
      <w:r w:rsidR="00FC433A" w:rsidRPr="00974B87">
        <w:t xml:space="preserve">using the </w:t>
      </w:r>
      <w:r w:rsidR="002300C8" w:rsidRPr="00974B87">
        <w:rPr>
          <w:i/>
          <w:iCs/>
        </w:rPr>
        <w:t>lme4</w:t>
      </w:r>
      <w:r w:rsidR="002300C8" w:rsidRPr="00974B87">
        <w:t xml:space="preserve"> and </w:t>
      </w:r>
      <w:proofErr w:type="spellStart"/>
      <w:r w:rsidR="002300C8" w:rsidRPr="00974B87">
        <w:rPr>
          <w:i/>
          <w:iCs/>
        </w:rPr>
        <w:t>glmmTMB</w:t>
      </w:r>
      <w:proofErr w:type="spellEnd"/>
      <w:r w:rsidR="002300C8" w:rsidRPr="00974B87">
        <w:t xml:space="preserve"> (Bates et al., 2015; Brooks et al. 2017)</w:t>
      </w:r>
      <w:r w:rsidR="00FC433A" w:rsidRPr="00974B87">
        <w:t xml:space="preserve"> </w:t>
      </w:r>
      <w:r w:rsidR="00EF0BDF" w:rsidRPr="00974B87">
        <w:t>(Table 2).</w:t>
      </w:r>
      <w:r w:rsidR="00FC433A" w:rsidRPr="00974B87">
        <w:t xml:space="preserve"> </w:t>
      </w:r>
      <w:r w:rsidR="002300C8" w:rsidRPr="00974B87">
        <w:t>Using the same response variables and model</w:t>
      </w:r>
      <w:r w:rsidR="00AE5287" w:rsidRPr="00974B87">
        <w:t xml:space="preserve"> structure as above, </w:t>
      </w:r>
      <w:r w:rsidR="002B2262" w:rsidRPr="00974B87">
        <w:t xml:space="preserve">our models included the </w:t>
      </w:r>
      <w:r w:rsidR="00AE5287" w:rsidRPr="00974B87">
        <w:t>offspring</w:t>
      </w:r>
      <w:r w:rsidR="002B2262" w:rsidRPr="00974B87">
        <w:t xml:space="preserve"> watering treatment (</w:t>
      </w:r>
      <w:r w:rsidR="00AE5287" w:rsidRPr="00974B87">
        <w:t>O</w:t>
      </w:r>
      <w:r w:rsidR="002B2262" w:rsidRPr="00974B87">
        <w:t xml:space="preserve">T), </w:t>
      </w:r>
      <w:r w:rsidR="00AE5287" w:rsidRPr="00974B87">
        <w:t>parental</w:t>
      </w:r>
      <w:r w:rsidR="002B2262" w:rsidRPr="00974B87">
        <w:t xml:space="preserve"> watering treatment (</w:t>
      </w:r>
      <w:r w:rsidR="00AE5287" w:rsidRPr="00974B87">
        <w:t>P</w:t>
      </w:r>
      <w:r w:rsidR="002B2262" w:rsidRPr="00974B87">
        <w:t xml:space="preserve">T), </w:t>
      </w:r>
      <w:r w:rsidR="00032FE6" w:rsidRPr="00974B87">
        <w:t xml:space="preserve">growing season </w:t>
      </w:r>
      <w:r w:rsidR="00AE5287" w:rsidRPr="00974B87">
        <w:t>S</w:t>
      </w:r>
      <w:r w:rsidR="008D61A5" w:rsidRPr="00974B87">
        <w:t>VPD</w:t>
      </w:r>
      <w:r w:rsidR="00AE5287" w:rsidRPr="00974B87">
        <w:t xml:space="preserve"> CV</w:t>
      </w:r>
      <w:r w:rsidR="00032FE6" w:rsidRPr="00974B87">
        <w:t xml:space="preserve"> (</w:t>
      </w:r>
      <w:r w:rsidR="00AE5287" w:rsidRPr="00974B87">
        <w:t>April – June from 1981 to 2019</w:t>
      </w:r>
      <w:r w:rsidR="00032FE6" w:rsidRPr="00974B87">
        <w:t>)</w:t>
      </w:r>
      <w:r w:rsidR="008D61A5" w:rsidRPr="00974B87">
        <w:t xml:space="preserve"> of </w:t>
      </w:r>
      <w:r w:rsidR="006D2EFC">
        <w:t xml:space="preserve">the </w:t>
      </w:r>
      <w:r w:rsidR="00032FE6" w:rsidRPr="00974B87">
        <w:t xml:space="preserve">initial </w:t>
      </w:r>
      <w:r w:rsidR="008D61A5" w:rsidRPr="00974B87">
        <w:t>collection site</w:t>
      </w:r>
      <w:r w:rsidR="002B2262" w:rsidRPr="00974B87">
        <w:t>, and all possible interactions as fixed effect</w:t>
      </w:r>
      <w:r w:rsidR="00F811F1" w:rsidRPr="00974B87">
        <w:t>s</w:t>
      </w:r>
      <w:r w:rsidR="002B2262" w:rsidRPr="00974B87">
        <w:t>.</w:t>
      </w:r>
      <w:r w:rsidR="00032FE6" w:rsidRPr="00974B87">
        <w:t xml:space="preserve"> </w:t>
      </w:r>
      <w:r w:rsidR="00F811F1" w:rsidRPr="00974B87">
        <w:t>Population</w:t>
      </w:r>
      <w:r w:rsidR="00032FE6" w:rsidRPr="00974B87">
        <w:t xml:space="preserve"> was included as </w:t>
      </w:r>
      <w:r w:rsidR="00032FE6" w:rsidRPr="00974B87">
        <w:lastRenderedPageBreak/>
        <w:t xml:space="preserve">a random effect to account for </w:t>
      </w:r>
      <w:r w:rsidR="00F811F1" w:rsidRPr="00974B87">
        <w:t>population-level differences in response traits not captured by the fixed effects</w:t>
      </w:r>
      <w:r w:rsidR="00032FE6" w:rsidRPr="00974B87">
        <w:t xml:space="preserve">. </w:t>
      </w:r>
      <w:r w:rsidR="002B2262" w:rsidRPr="00974B87">
        <w:t xml:space="preserve">We used the same </w:t>
      </w:r>
      <w:r w:rsidR="00032FE6" w:rsidRPr="00974B87">
        <w:t xml:space="preserve">statistical </w:t>
      </w:r>
      <w:r w:rsidR="002B2262" w:rsidRPr="00974B87">
        <w:t>approach as detailed</w:t>
      </w:r>
      <w:r w:rsidR="00032FE6" w:rsidRPr="00974B87">
        <w:t xml:space="preserve"> above.</w:t>
      </w:r>
      <w:r w:rsidR="00252B90" w:rsidRPr="00974B87">
        <w:t xml:space="preserve"> </w:t>
      </w:r>
    </w:p>
    <w:p w14:paraId="090FE530" w14:textId="14D8463D" w:rsidR="00F811F1" w:rsidRPr="00AA5CE2" w:rsidRDefault="00F811F1" w:rsidP="00690342">
      <w:pPr>
        <w:spacing w:line="480" w:lineRule="auto"/>
        <w:rPr>
          <w:b/>
          <w:bCs/>
          <w:i/>
          <w:iCs/>
        </w:rPr>
      </w:pPr>
      <w:r w:rsidRPr="00AA5CE2">
        <w:rPr>
          <w:b/>
          <w:bCs/>
          <w:i/>
          <w:iCs/>
        </w:rPr>
        <w:t>Is TGP response to water limitation adaptive?</w:t>
      </w:r>
    </w:p>
    <w:p w14:paraId="1826B7A3" w14:textId="6F5BD72A" w:rsidR="00775347" w:rsidRPr="00974B87" w:rsidRDefault="004955E5" w:rsidP="009E5A7B">
      <w:pPr>
        <w:spacing w:line="480" w:lineRule="auto"/>
        <w:ind w:firstLine="360"/>
      </w:pPr>
      <w:r w:rsidRPr="00974B87">
        <w:t xml:space="preserve">To test whether </w:t>
      </w:r>
      <w:r w:rsidR="00F811F1" w:rsidRPr="00974B87">
        <w:t>TGP</w:t>
      </w:r>
      <w:r w:rsidRPr="00974B87">
        <w:t xml:space="preserve"> was ada</w:t>
      </w:r>
      <w:r w:rsidR="00B9738E" w:rsidRPr="00974B87">
        <w:t xml:space="preserve">ptive, we calculated the </w:t>
      </w:r>
      <w:r w:rsidR="00C228F7" w:rsidRPr="00974B87">
        <w:t xml:space="preserve">extent of </w:t>
      </w:r>
      <w:r w:rsidR="00B9738E" w:rsidRPr="00974B87">
        <w:t xml:space="preserve">plasticity between treatments CC </w:t>
      </w:r>
      <w:r w:rsidR="006D2EFC">
        <w:t xml:space="preserve">(two generations of control watering) and </w:t>
      </w:r>
      <w:r w:rsidR="00B9738E" w:rsidRPr="00974B87">
        <w:t>DD</w:t>
      </w:r>
      <w:r w:rsidR="006D2EFC">
        <w:t xml:space="preserve"> (two generations of water limitation)</w:t>
      </w:r>
      <w:r w:rsidR="00B9738E" w:rsidRPr="00974B87">
        <w:t xml:space="preserve"> using the relative distance plasticity index (RDPI)</w:t>
      </w:r>
      <w:r w:rsidR="00232BC9" w:rsidRPr="00974B87">
        <w:t xml:space="preserve"> for traits related to performance </w:t>
      </w:r>
      <w:r w:rsidR="006D2EFC">
        <w:t>(</w:t>
      </w:r>
      <w:r w:rsidR="006F0B63">
        <w:t>RGR, root biomass</w:t>
      </w:r>
      <w:r w:rsidR="00232BC9" w:rsidRPr="00974B87">
        <w:t>)</w:t>
      </w:r>
      <w:r w:rsidR="00931D48" w:rsidRPr="00974B87">
        <w:t xml:space="preserve"> </w:t>
      </w:r>
      <w:r w:rsidR="0046195E" w:rsidRPr="00974B87">
        <w:t xml:space="preserve">using the </w:t>
      </w:r>
      <w:proofErr w:type="spellStart"/>
      <w:r w:rsidR="00117951" w:rsidRPr="00974B87">
        <w:rPr>
          <w:i/>
          <w:iCs/>
        </w:rPr>
        <w:t>rdpi</w:t>
      </w:r>
      <w:proofErr w:type="spellEnd"/>
      <w:r w:rsidR="00117951" w:rsidRPr="00974B87">
        <w:rPr>
          <w:i/>
          <w:iCs/>
        </w:rPr>
        <w:t xml:space="preserve"> </w:t>
      </w:r>
      <w:r w:rsidR="00117951" w:rsidRPr="00974B87">
        <w:t xml:space="preserve">function in the </w:t>
      </w:r>
      <w:r w:rsidR="0046195E" w:rsidRPr="00974B87">
        <w:rPr>
          <w:i/>
          <w:iCs/>
        </w:rPr>
        <w:t xml:space="preserve">plasticity </w:t>
      </w:r>
      <w:r w:rsidR="00B52B97" w:rsidRPr="00974B87">
        <w:t xml:space="preserve">package </w:t>
      </w:r>
      <w:r w:rsidR="00931D48" w:rsidRPr="00974B87">
        <w:fldChar w:fldCharType="begin"/>
      </w:r>
      <w:r w:rsidR="00DE092C">
        <w:instrText xml:space="preserve"> ADDIN ZOTERO_ITEM CSL_CITATION {"citationID":"4Y2c59M4","properties":{"formattedCitation":"(Valladares et al., 2006)","plainCitation":"(Valladares et al., 2006)","dontUpdate":true,"noteIndex":0},"citationItems":[{"id":153,"uris":["http://zotero.org/users/6894025/items/FNFVNT83"],"itemData":{"id":153,"type":"article-journal","abstract":"1 Global change and emerging concepts in ecology and evolution are leading to a growing interest in phenotypic plasticity (PP), the environmentally contingent trait expression observed in a given genotype. The need to quantify PP in a simple manner in comparative ecological studies has resulted in the prevalence of various indices instead of the classic approaches, i.e. a comparison of slopes in the norms of reactions (trait vs. environment plots). 2 The objectives of this study were: (i) to review the most common methods for quantitative estimation of PP; (ii) to apply them to a specific case study of growth and shoot-root allocation responses to irradiance in seedlings of four woody species grown at 1%, 6%, 20% and 100% full sunlight; and (iii) to propose new methods of estimating PP. 3 The 17 different plasticity indices analysed rendered disparate results, with cross-overs in species PP rankings. Statistical comparisons of PP among species were not possible with most of the indices due to the lack of confidence intervals. The non-linear responses of the traits made the use of the slope of the reaction norm to quantify PP unrealistic, and raised awareness on values derived from studies that consider just two environments. 4 We propose an alternative approach to quantify PP based on phenotypic distances among individuals of a given species exposed to different environments, which is summarized in a relative distance plasticity index (RDPI) that allows for statistical comparisons of PP between species (or populations within species). RDPI was significantly correlated with 12 out of the 17 PP indices analysed. An index including the environmental range leading to the different phenotypes (environmentally standardized plasticity index, ESPI), and thus expressing plasticity per unit of environmental change, is also proposed. 5 The new indexes can statistically segregate and unambiguously rank species according to their PP, which can foster a better understanding of plant ecology and evolution, particularly when common protocols are used by different investigators.","container-title":"Journal of Ecology","ISSN":"0022-0477","issue":"6","note":"publisher: [Wiley, British Ecological Society]","page":"1103-1116","source":"JSTOR","title":"Quantitative Estimation of Phenotypic Plasticity: Bridging the Gap between the Evolutionary Concept and Its Ecological Applications","title-short":"Quantitative Estimation of Phenotypic Plasticity","volume":"94","author":[{"family":"Valladares","given":"Fernando"},{"family":"Sanchez-Gomez","given":"David"},{"family":"Zavala","given":"Miguel A."}],"issued":{"date-parts":[["2006"]]}}}],"schema":"https://github.com/citation-style-language/schema/raw/master/csl-citation.json"} </w:instrText>
      </w:r>
      <w:r w:rsidR="00931D48" w:rsidRPr="00974B87">
        <w:fldChar w:fldCharType="separate"/>
      </w:r>
      <w:r w:rsidR="00931D48" w:rsidRPr="00974B87">
        <w:rPr>
          <w:noProof/>
        </w:rPr>
        <w:t>(Valladares et al., 2006</w:t>
      </w:r>
      <w:r w:rsidR="00B52B97" w:rsidRPr="00974B87">
        <w:rPr>
          <w:noProof/>
        </w:rPr>
        <w:t xml:space="preserve">, </w:t>
      </w:r>
      <w:r w:rsidR="00B52B97" w:rsidRPr="00974B87">
        <w:t>Ameztegui 2017</w:t>
      </w:r>
      <w:r w:rsidR="00931D48" w:rsidRPr="00974B87">
        <w:rPr>
          <w:noProof/>
        </w:rPr>
        <w:t>)</w:t>
      </w:r>
      <w:r w:rsidR="00931D48" w:rsidRPr="00974B87">
        <w:fldChar w:fldCharType="end"/>
      </w:r>
      <w:r w:rsidR="00931D48" w:rsidRPr="00974B87">
        <w:t>.</w:t>
      </w:r>
      <w:r w:rsidR="008F6EAC" w:rsidRPr="00974B87">
        <w:t xml:space="preserve"> </w:t>
      </w:r>
      <w:r w:rsidR="00175349" w:rsidRPr="00974B87">
        <w:t>This metric c</w:t>
      </w:r>
      <w:r w:rsidR="00D4251D" w:rsidRPr="00974B87">
        <w:t>alculates</w:t>
      </w:r>
      <w:r w:rsidR="00175349" w:rsidRPr="00974B87">
        <w:t xml:space="preserve"> pairwise distances </w:t>
      </w:r>
      <w:r w:rsidR="004C7346" w:rsidRPr="00974B87">
        <w:t xml:space="preserve">among individuals </w:t>
      </w:r>
      <w:r w:rsidR="00573DC3" w:rsidRPr="00974B87">
        <w:t>within</w:t>
      </w:r>
      <w:r w:rsidR="004C7346" w:rsidRPr="00974B87">
        <w:t xml:space="preserve"> each population whose parents were grown under different </w:t>
      </w:r>
      <w:r w:rsidR="00310051" w:rsidRPr="00974B87">
        <w:t>environments</w:t>
      </w:r>
      <w:r w:rsidR="00573DC3" w:rsidRPr="00974B87">
        <w:t xml:space="preserve"> (here, between CC – DD)</w:t>
      </w:r>
      <w:r w:rsidR="00310051" w:rsidRPr="00974B87">
        <w:t xml:space="preserve">. </w:t>
      </w:r>
      <w:r w:rsidR="00573DC3" w:rsidRPr="00974B87">
        <w:t xml:space="preserve">The average distance within a population provides an estimate of the degree of TGP, ranging from 0 (no plasticity) to 1 (high plasticity). </w:t>
      </w:r>
      <w:r w:rsidR="008F6EAC" w:rsidRPr="00974B87">
        <w:t xml:space="preserve">We then calculated Pearson correlations between </w:t>
      </w:r>
      <w:r w:rsidR="00D8597E" w:rsidRPr="00974B87">
        <w:t xml:space="preserve">these </w:t>
      </w:r>
      <w:r w:rsidR="008F6EAC" w:rsidRPr="00974B87">
        <w:t>trait plasticity</w:t>
      </w:r>
      <w:r w:rsidR="00D8597E" w:rsidRPr="00974B87">
        <w:t xml:space="preserve"> </w:t>
      </w:r>
      <w:r w:rsidR="001374FD" w:rsidRPr="00974B87">
        <w:t>values,</w:t>
      </w:r>
      <w:r w:rsidR="008F6EAC" w:rsidRPr="00974B87">
        <w:t xml:space="preserve"> and </w:t>
      </w:r>
      <w:r w:rsidR="007B7B59">
        <w:t>three</w:t>
      </w:r>
      <w:r w:rsidR="008F6EAC" w:rsidRPr="00974B87">
        <w:t xml:space="preserve"> traits related to fitness (</w:t>
      </w:r>
      <w:r w:rsidR="00B30E35" w:rsidRPr="00974B87">
        <w:t>seed number,</w:t>
      </w:r>
      <w:r w:rsidR="001E7D75" w:rsidRPr="00974B87">
        <w:t xml:space="preserve"> mortality </w:t>
      </w:r>
      <w:r w:rsidR="0008375D" w:rsidRPr="00974B87">
        <w:t>proportion,</w:t>
      </w:r>
      <w:r w:rsidR="001E7D75" w:rsidRPr="00974B87">
        <w:t xml:space="preserve"> and flowering </w:t>
      </w:r>
      <w:r w:rsidR="0008375D" w:rsidRPr="00974B87">
        <w:t>proportion</w:t>
      </w:r>
      <w:r w:rsidR="001E7D75" w:rsidRPr="00974B87">
        <w:t>).</w:t>
      </w:r>
      <w:r w:rsidR="00252B90" w:rsidRPr="00974B87">
        <w:t xml:space="preserve"> </w:t>
      </w:r>
      <w:r w:rsidR="006A34BD" w:rsidRPr="00974B87">
        <w:t xml:space="preserve"> Additionally, we also tested if climate at origin SVPD CV was associated with TGP plasticity</w:t>
      </w:r>
      <w:r w:rsidR="00D27791" w:rsidRPr="00974B87">
        <w:t xml:space="preserve"> to assess if more environmentally autocorrelated </w:t>
      </w:r>
      <w:r w:rsidR="00FF2121" w:rsidRPr="00974B87">
        <w:t>environments</w:t>
      </w:r>
      <w:r w:rsidR="00D27791" w:rsidRPr="00974B87">
        <w:t xml:space="preserve"> </w:t>
      </w:r>
      <w:r w:rsidR="00FF2121" w:rsidRPr="00974B87">
        <w:t>produce plants capable of</w:t>
      </w:r>
      <w:r w:rsidR="00775347" w:rsidRPr="00974B87">
        <w:t xml:space="preserve"> TGP </w:t>
      </w:r>
      <w:r w:rsidR="00775347" w:rsidRPr="00974B87">
        <w:fldChar w:fldCharType="begin"/>
      </w:r>
      <w:r w:rsidR="00DE092C">
        <w:instrText xml:space="preserve"> ADDIN ZOTERO_ITEM CSL_CITATION {"citationID":"4WyG6i1N","properties":{"formattedCitation":"(Colicchio &amp; Herman, 2020)","plainCitation":"(Colicchio &amp; Herman, 2020)","noteIndex":0},"citationItems":[{"id":69,"uris":["http://zotero.org/users/6894025/items/BVXGKD7M"],"itemData":{"id":69,"type":"article-journal","abstract":"Effects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M."},{"family":"Herman","given":"Jacob"}],"issued":{"date-parts":[["2020"]]}}}],"schema":"https://github.com/citation-style-language/schema/raw/master/csl-citation.json"} </w:instrText>
      </w:r>
      <w:r w:rsidR="00775347" w:rsidRPr="00974B87">
        <w:fldChar w:fldCharType="separate"/>
      </w:r>
      <w:r w:rsidR="008372D5">
        <w:rPr>
          <w:noProof/>
        </w:rPr>
        <w:t>(Colicchio &amp; Herman, 2020)</w:t>
      </w:r>
      <w:r w:rsidR="00775347" w:rsidRPr="00974B87">
        <w:fldChar w:fldCharType="end"/>
      </w:r>
      <w:r w:rsidR="00775347" w:rsidRPr="00974B87">
        <w:t>.</w:t>
      </w:r>
    </w:p>
    <w:p w14:paraId="257C00A4" w14:textId="07B544B7" w:rsidR="00C94017" w:rsidRPr="00974B87" w:rsidRDefault="00C415C4" w:rsidP="00974B87">
      <w:pPr>
        <w:spacing w:line="480" w:lineRule="auto"/>
        <w:ind w:firstLine="360"/>
        <w:rPr>
          <w:b/>
          <w:bCs/>
        </w:rPr>
      </w:pPr>
      <w:r w:rsidRPr="00974B87">
        <w:t>All analyses were performed using R Stati</w:t>
      </w:r>
      <w:r w:rsidR="008B7596" w:rsidRPr="00974B87">
        <w:t>stical</w:t>
      </w:r>
      <w:r w:rsidRPr="00974B87">
        <w:t xml:space="preserve"> Software v4.3.1</w:t>
      </w:r>
      <w:r w:rsidR="00590FE8" w:rsidRPr="00974B87">
        <w:t xml:space="preserve"> (</w:t>
      </w:r>
      <w:r w:rsidRPr="00974B87">
        <w:t>R Core Team 2023)</w:t>
      </w:r>
      <w:r w:rsidR="00C565C8" w:rsidRPr="00974B87">
        <w:t>.</w:t>
      </w:r>
    </w:p>
    <w:p w14:paraId="568A1271" w14:textId="77777777" w:rsidR="00AB35B1" w:rsidRDefault="00AB35B1" w:rsidP="00AB35B1"/>
    <w:p w14:paraId="1059C49F" w14:textId="13E1BFDC" w:rsidR="00726A3E" w:rsidRPr="006D2EFC" w:rsidRDefault="00AA5CE2" w:rsidP="00AB35B1">
      <w:pPr>
        <w:pStyle w:val="Heading2"/>
      </w:pPr>
      <w:r>
        <w:t>RESULTS</w:t>
      </w:r>
    </w:p>
    <w:p w14:paraId="6AF21F2A" w14:textId="78F9EF75" w:rsidR="00AE6051" w:rsidRPr="006D2EFC" w:rsidRDefault="00990A3D" w:rsidP="00726A3E">
      <w:pPr>
        <w:spacing w:line="480" w:lineRule="auto"/>
        <w:rPr>
          <w:b/>
          <w:bCs/>
        </w:rPr>
      </w:pPr>
      <w:r w:rsidRPr="006D2EFC">
        <w:rPr>
          <w:b/>
          <w:bCs/>
        </w:rPr>
        <w:t xml:space="preserve">Evidence of </w:t>
      </w:r>
      <w:r w:rsidR="001E04FC" w:rsidRPr="006D2EFC">
        <w:rPr>
          <w:b/>
          <w:bCs/>
        </w:rPr>
        <w:t>t</w:t>
      </w:r>
      <w:r w:rsidR="00AE6051" w:rsidRPr="006D2EFC">
        <w:rPr>
          <w:b/>
          <w:bCs/>
        </w:rPr>
        <w:t xml:space="preserve">ransgenerational plasticity in response to </w:t>
      </w:r>
      <w:r w:rsidR="002F08F1" w:rsidRPr="006D2EFC">
        <w:rPr>
          <w:b/>
          <w:bCs/>
        </w:rPr>
        <w:t>water limitation</w:t>
      </w:r>
    </w:p>
    <w:p w14:paraId="45E584A5" w14:textId="6D7E29C5" w:rsidR="00F00343" w:rsidRPr="00974B87" w:rsidRDefault="00E106BA" w:rsidP="00726A3E">
      <w:pPr>
        <w:spacing w:line="480" w:lineRule="auto"/>
      </w:pPr>
      <w:r w:rsidRPr="00974B87">
        <w:tab/>
        <w:t>We found measurable phenotypic differences in</w:t>
      </w:r>
      <w:r w:rsidR="002646F4" w:rsidRPr="00974B87">
        <w:t xml:space="preserve"> </w:t>
      </w:r>
      <w:r w:rsidR="00DD5850">
        <w:t xml:space="preserve">one </w:t>
      </w:r>
      <w:r w:rsidR="002646F4" w:rsidRPr="00974B87">
        <w:t>trait</w:t>
      </w:r>
      <w:r w:rsidR="00DE18B3">
        <w:t>, seed number,</w:t>
      </w:r>
      <w:r w:rsidR="002646F4" w:rsidRPr="00974B87">
        <w:t xml:space="preserve"> affected by offspring and parental</w:t>
      </w:r>
      <w:r w:rsidR="00906341" w:rsidRPr="00974B87">
        <w:t xml:space="preserve"> treatments</w:t>
      </w:r>
      <w:r w:rsidR="002646F4" w:rsidRPr="00974B87">
        <w:t xml:space="preserve"> (Table 1;</w:t>
      </w:r>
      <w:r w:rsidR="00C3589E" w:rsidRPr="00974B87">
        <w:t xml:space="preserve"> </w:t>
      </w:r>
      <w:r w:rsidR="00566095" w:rsidRPr="00974B87">
        <w:t xml:space="preserve">significant </w:t>
      </w:r>
      <w:r w:rsidR="002646F4" w:rsidRPr="00974B87">
        <w:t>OT x PT term</w:t>
      </w:r>
      <w:r w:rsidR="00BC1AF6">
        <w:t>, Figure 4</w:t>
      </w:r>
      <w:r w:rsidR="002646F4" w:rsidRPr="00974B87">
        <w:t xml:space="preserve">), confirming expression </w:t>
      </w:r>
      <w:r w:rsidR="00C3589E" w:rsidRPr="00974B87">
        <w:t xml:space="preserve">of </w:t>
      </w:r>
      <w:r w:rsidR="006D2EFC">
        <w:t>TGP</w:t>
      </w:r>
      <w:r w:rsidR="00C3589E" w:rsidRPr="00974B87">
        <w:t xml:space="preserve"> </w:t>
      </w:r>
      <w:r w:rsidR="00CF4300" w:rsidRPr="00974B87">
        <w:t xml:space="preserve">across all 11 populations of </w:t>
      </w:r>
      <w:r w:rsidR="00EB5A76" w:rsidRPr="00974B87">
        <w:rPr>
          <w:i/>
          <w:iCs/>
        </w:rPr>
        <w:t>P. patagonica</w:t>
      </w:r>
      <w:r w:rsidR="00EB5A76" w:rsidRPr="00974B87">
        <w:t xml:space="preserve"> </w:t>
      </w:r>
      <w:r w:rsidR="00C3589E" w:rsidRPr="00974B87">
        <w:t>in response to water limitation.</w:t>
      </w:r>
      <w:r w:rsidR="00CA004A" w:rsidRPr="00974B87">
        <w:t xml:space="preserve"> Across all populations, </w:t>
      </w:r>
      <w:r w:rsidR="0001291A" w:rsidRPr="00974B87">
        <w:t>in dry treatments</w:t>
      </w:r>
      <w:r w:rsidR="002F2343" w:rsidRPr="00974B87">
        <w:t>, plant offspring of water limited parents</w:t>
      </w:r>
      <w:r w:rsidR="00D47B3F" w:rsidRPr="00974B87">
        <w:t xml:space="preserve"> (DD)</w:t>
      </w:r>
      <w:r w:rsidR="002F2343" w:rsidRPr="00974B87">
        <w:t xml:space="preserve"> produced 66% fewer seed</w:t>
      </w:r>
      <w:r w:rsidR="0081522D" w:rsidRPr="00974B87">
        <w:t xml:space="preserve"> than </w:t>
      </w:r>
      <w:r w:rsidR="00D47B3F" w:rsidRPr="00974B87">
        <w:t>plant offspring of well-watered parents (CD)</w:t>
      </w:r>
      <w:r w:rsidR="00E170D5" w:rsidRPr="00974B87">
        <w:t xml:space="preserve"> (difference significant at </w:t>
      </w:r>
      <w:r w:rsidR="00840AED">
        <w:t>p</w:t>
      </w:r>
      <w:r w:rsidR="00E170D5" w:rsidRPr="00974B87">
        <w:t xml:space="preserve"> </w:t>
      </w:r>
      <w:r w:rsidR="00E170D5" w:rsidRPr="00974B87">
        <w:lastRenderedPageBreak/>
        <w:t>&lt;.0001).</w:t>
      </w:r>
      <w:r w:rsidR="001E4514" w:rsidRPr="00974B87">
        <w:t xml:space="preserve"> Offspring of parents grown in </w:t>
      </w:r>
      <w:r w:rsidR="00566095" w:rsidRPr="00974B87">
        <w:t>well-watered</w:t>
      </w:r>
      <w:r w:rsidR="001E4514" w:rsidRPr="00974B87">
        <w:t xml:space="preserve"> conditions</w:t>
      </w:r>
      <w:r w:rsidR="00DE18B3">
        <w:t xml:space="preserve"> that were also</w:t>
      </w:r>
      <w:r w:rsidR="001E4514" w:rsidRPr="00974B87">
        <w:t xml:space="preserve"> grown in </w:t>
      </w:r>
      <w:r w:rsidR="00566095" w:rsidRPr="00974B87">
        <w:t>well-watered</w:t>
      </w:r>
      <w:r w:rsidR="001E4514" w:rsidRPr="00974B87">
        <w:t xml:space="preserve"> conditions (CC)</w:t>
      </w:r>
      <w:r w:rsidR="00566095" w:rsidRPr="00974B87">
        <w:t xml:space="preserve"> produced less seed than offspring of drought stressed parents (DC), but this result was non-significant (Figure </w:t>
      </w:r>
      <w:r w:rsidR="00C16C96" w:rsidRPr="00974B87">
        <w:t>3</w:t>
      </w:r>
      <w:r w:rsidR="00BC1AF6">
        <w:t>I, Figure 4</w:t>
      </w:r>
      <w:r w:rsidR="00566095" w:rsidRPr="00974B87">
        <w:t>).</w:t>
      </w:r>
    </w:p>
    <w:p w14:paraId="54EDC5B9" w14:textId="324E24FC" w:rsidR="00DD5850" w:rsidRPr="006D2EFC" w:rsidRDefault="005762AC" w:rsidP="00726A3E">
      <w:pPr>
        <w:spacing w:line="480" w:lineRule="auto"/>
      </w:pPr>
      <w:r w:rsidRPr="00974B87">
        <w:tab/>
        <w:t>Additionally, for number of plants that flowered</w:t>
      </w:r>
      <w:r w:rsidR="00032734" w:rsidRPr="00974B87">
        <w:t>, there were measurable phenotypic differences affected by offspring and parental treatments, but not their interaction (Table 1; significant OT term, significant PT term)</w:t>
      </w:r>
      <w:r w:rsidR="005F4497" w:rsidRPr="00974B87">
        <w:t xml:space="preserve">, suggesting </w:t>
      </w:r>
      <w:r w:rsidR="00BF7CA6" w:rsidRPr="00974B87">
        <w:t>independent effects of parental and offspring environment</w:t>
      </w:r>
      <w:r w:rsidR="003B269C" w:rsidRPr="00974B87">
        <w:t xml:space="preserve"> rather than interactive. </w:t>
      </w:r>
      <w:r w:rsidR="00ED24A4" w:rsidRPr="00974B87">
        <w:t xml:space="preserve">Regardless of watering treatment in the parental generation, plants who experienced well-watered conditions in the offspring generation (CC, DC) flowered </w:t>
      </w:r>
      <w:r w:rsidR="006A1675" w:rsidRPr="00974B87">
        <w:t>57% more than</w:t>
      </w:r>
      <w:r w:rsidR="00C1617F" w:rsidRPr="00974B87">
        <w:t xml:space="preserve"> plants who experienced water-limitation in the offspring generation (CD, DD)</w:t>
      </w:r>
      <w:r w:rsidR="00D7626A" w:rsidRPr="00974B87">
        <w:t xml:space="preserve"> (</w:t>
      </w:r>
      <w:r w:rsidR="00AA5CE2">
        <w:t>P</w:t>
      </w:r>
      <w:r w:rsidR="00D7626A" w:rsidRPr="00974B87">
        <w:t xml:space="preserve"> = 0.0001</w:t>
      </w:r>
      <w:r w:rsidR="00440696" w:rsidRPr="00974B87">
        <w:t xml:space="preserve">). However, comparing across parental treatment, plants </w:t>
      </w:r>
      <w:r w:rsidR="00C44B7D" w:rsidRPr="00974B87">
        <w:t>from</w:t>
      </w:r>
      <w:r w:rsidR="0066292F" w:rsidRPr="00974B87">
        <w:t xml:space="preserve"> </w:t>
      </w:r>
      <w:r w:rsidR="00116BE8" w:rsidRPr="00974B87">
        <w:t xml:space="preserve">water limited parents (DC, DD) flowered </w:t>
      </w:r>
      <w:r w:rsidR="005932A9" w:rsidRPr="00974B87">
        <w:t xml:space="preserve">25% </w:t>
      </w:r>
      <w:r w:rsidR="00116BE8" w:rsidRPr="00974B87">
        <w:t xml:space="preserve">more often than plants from </w:t>
      </w:r>
      <w:r w:rsidR="00160776" w:rsidRPr="00974B87">
        <w:t>well-watered</w:t>
      </w:r>
      <w:r w:rsidR="00116BE8" w:rsidRPr="00974B87">
        <w:t xml:space="preserve"> parents (</w:t>
      </w:r>
      <w:r w:rsidR="00160776" w:rsidRPr="00974B87">
        <w:t>CC, CD) (</w:t>
      </w:r>
      <w:r w:rsidR="00AA5CE2">
        <w:t xml:space="preserve">P </w:t>
      </w:r>
      <w:r w:rsidR="00160776" w:rsidRPr="00974B87">
        <w:t xml:space="preserve">= </w:t>
      </w:r>
      <w:r w:rsidR="00021DF2" w:rsidRPr="00974B87">
        <w:t xml:space="preserve">0.0009) (Figure 3G). </w:t>
      </w:r>
    </w:p>
    <w:p w14:paraId="5F1A089F" w14:textId="74FC4971" w:rsidR="004E0DDE" w:rsidRPr="006D2EFC" w:rsidRDefault="005C3F86" w:rsidP="00726A3E">
      <w:pPr>
        <w:spacing w:line="480" w:lineRule="auto"/>
        <w:rPr>
          <w:b/>
          <w:bCs/>
        </w:rPr>
      </w:pPr>
      <w:r w:rsidRPr="006D2EFC">
        <w:rPr>
          <w:b/>
          <w:bCs/>
        </w:rPr>
        <w:t>Evidence of w</w:t>
      </w:r>
      <w:r w:rsidR="004E0DDE" w:rsidRPr="006D2EFC">
        <w:rPr>
          <w:b/>
          <w:bCs/>
        </w:rPr>
        <w:t xml:space="preserve">ithin generation plasticity in response to </w:t>
      </w:r>
      <w:r w:rsidRPr="006D2EFC">
        <w:rPr>
          <w:b/>
          <w:bCs/>
        </w:rPr>
        <w:t>water limitation</w:t>
      </w:r>
    </w:p>
    <w:p w14:paraId="3557428D" w14:textId="045002A4" w:rsidR="007E40BC" w:rsidRPr="00595FB1" w:rsidRDefault="003336C2" w:rsidP="00726A3E">
      <w:pPr>
        <w:spacing w:line="480" w:lineRule="auto"/>
        <w:rPr>
          <w:i/>
          <w:iCs/>
        </w:rPr>
      </w:pPr>
      <w:r w:rsidRPr="00974B87">
        <w:rPr>
          <w:b/>
          <w:bCs/>
          <w:i/>
          <w:iCs/>
        </w:rPr>
        <w:tab/>
      </w:r>
      <w:r w:rsidRPr="00974B87">
        <w:t xml:space="preserve">We also found measurable phenotypic differences across </w:t>
      </w:r>
      <w:proofErr w:type="gramStart"/>
      <w:r w:rsidRPr="00974B87">
        <w:t>a number of</w:t>
      </w:r>
      <w:proofErr w:type="gramEnd"/>
      <w:r w:rsidRPr="00974B87">
        <w:t xml:space="preserve"> traits affected by just offspring treatment (Table 1; significant OT term), </w:t>
      </w:r>
      <w:r w:rsidR="00F42889" w:rsidRPr="00974B87">
        <w:t xml:space="preserve">indicating that </w:t>
      </w:r>
      <w:r w:rsidR="00840AED">
        <w:t>WGP</w:t>
      </w:r>
      <w:r w:rsidR="00517DC5" w:rsidRPr="00974B87">
        <w:t xml:space="preserve"> in response to water limitations was very strong across all eleven populations of </w:t>
      </w:r>
      <w:r w:rsidR="00517DC5" w:rsidRPr="009E5A7B">
        <w:rPr>
          <w:i/>
          <w:iCs/>
        </w:rPr>
        <w:t>P. patagonica</w:t>
      </w:r>
      <w:r w:rsidR="00DE18B3">
        <w:rPr>
          <w:i/>
          <w:iCs/>
        </w:rPr>
        <w:t xml:space="preserve">.  </w:t>
      </w:r>
      <w:r w:rsidR="00E927F5" w:rsidRPr="00974B87">
        <w:t xml:space="preserve">The impacts of </w:t>
      </w:r>
      <w:r w:rsidR="00E76B7E" w:rsidRPr="00974B87">
        <w:t>reduced</w:t>
      </w:r>
      <w:r w:rsidR="00E927F5" w:rsidRPr="00974B87">
        <w:t xml:space="preserve"> plant biomass</w:t>
      </w:r>
      <w:r w:rsidR="00031753" w:rsidRPr="00974B87">
        <w:t xml:space="preserve"> in water limited conditions (root, shoot, total biomass; Figure 3A, 3B, 3C)</w:t>
      </w:r>
      <w:r w:rsidR="00C43987" w:rsidRPr="00974B87">
        <w:t xml:space="preserve"> was partially offset by plastic increases in biomass allocation to roots (Figure </w:t>
      </w:r>
      <w:r w:rsidR="001772EB" w:rsidRPr="00974B87">
        <w:t xml:space="preserve">3D) and </w:t>
      </w:r>
      <w:r w:rsidR="002B4D73" w:rsidRPr="00974B87">
        <w:t>an increase in</w:t>
      </w:r>
      <w:r w:rsidR="00E76B7E" w:rsidRPr="00974B87">
        <w:t xml:space="preserve"> LDMC (Figure 3F).</w:t>
      </w:r>
      <w:r w:rsidR="00963B3B" w:rsidRPr="00974B87">
        <w:t xml:space="preserve"> Irrespective of</w:t>
      </w:r>
      <w:r w:rsidR="003174D9" w:rsidRPr="00974B87">
        <w:t xml:space="preserve"> water availability in the parental generation, plants grown under water limited conditions </w:t>
      </w:r>
      <w:r w:rsidR="00590898" w:rsidRPr="00974B87">
        <w:t>had 37% less</w:t>
      </w:r>
      <w:r w:rsidR="00675897" w:rsidRPr="00974B87">
        <w:t xml:space="preserve"> root biomass</w:t>
      </w:r>
      <w:r w:rsidR="00840AED">
        <w:t xml:space="preserve"> (</w:t>
      </w:r>
      <w:r w:rsidR="00AA5CE2">
        <w:t>P</w:t>
      </w:r>
      <w:r w:rsidR="00840AED">
        <w:t xml:space="preserve"> </w:t>
      </w:r>
      <w:r w:rsidR="00840AED" w:rsidRPr="00840AED">
        <w:t>&lt;.0001</w:t>
      </w:r>
      <w:r w:rsidR="00840AED">
        <w:t>)</w:t>
      </w:r>
      <w:r w:rsidR="00675897" w:rsidRPr="00974B87">
        <w:t xml:space="preserve">, </w:t>
      </w:r>
      <w:r w:rsidR="00CA6E2E" w:rsidRPr="00974B87">
        <w:t>63% less shoot biomass</w:t>
      </w:r>
      <w:r w:rsidR="00840AED">
        <w:t xml:space="preserve"> (</w:t>
      </w:r>
      <w:r w:rsidR="00AA5CE2">
        <w:t>P</w:t>
      </w:r>
      <w:r w:rsidR="00840AED">
        <w:t xml:space="preserve"> </w:t>
      </w:r>
      <w:r w:rsidR="00840AED" w:rsidRPr="00840AED">
        <w:t>&lt;.0001</w:t>
      </w:r>
      <w:r w:rsidR="00840AED">
        <w:t>)</w:t>
      </w:r>
      <w:r w:rsidR="00CA6E2E" w:rsidRPr="00974B87">
        <w:t xml:space="preserve">, </w:t>
      </w:r>
      <w:r w:rsidR="00BF6EB3" w:rsidRPr="00974B87">
        <w:t>and 45% less total biomass</w:t>
      </w:r>
      <w:r w:rsidR="00840AED">
        <w:t xml:space="preserve"> (</w:t>
      </w:r>
      <w:r w:rsidR="00AA5CE2">
        <w:t>P</w:t>
      </w:r>
      <w:r w:rsidR="00840AED">
        <w:t xml:space="preserve"> </w:t>
      </w:r>
      <w:r w:rsidR="00840AED" w:rsidRPr="00840AED">
        <w:t>&lt;.0001</w:t>
      </w:r>
      <w:r w:rsidR="00840AED">
        <w:t>)</w:t>
      </w:r>
      <w:r w:rsidR="00BF6EB3" w:rsidRPr="00974B87">
        <w:t xml:space="preserve">. </w:t>
      </w:r>
      <w:r w:rsidR="00CB2378" w:rsidRPr="00974B87">
        <w:t>However, plants grown under water limited conditions increase</w:t>
      </w:r>
      <w:r w:rsidR="00D72CE6" w:rsidRPr="00974B87">
        <w:t>d</w:t>
      </w:r>
      <w:r w:rsidR="00CB2378" w:rsidRPr="00974B87">
        <w:t xml:space="preserve"> their R:S ratio</w:t>
      </w:r>
      <w:r w:rsidR="00D72CE6" w:rsidRPr="00974B87">
        <w:t xml:space="preserve"> by 28</w:t>
      </w:r>
      <w:r w:rsidR="00E9313D" w:rsidRPr="00974B87">
        <w:t>.9</w:t>
      </w:r>
      <w:r w:rsidR="00D72CE6" w:rsidRPr="00974B87">
        <w:t>%</w:t>
      </w:r>
      <w:r w:rsidR="00840AED">
        <w:t xml:space="preserve"> (</w:t>
      </w:r>
      <w:r w:rsidR="00AA5CE2">
        <w:t>P</w:t>
      </w:r>
      <w:r w:rsidR="00840AED">
        <w:t xml:space="preserve"> </w:t>
      </w:r>
      <w:r w:rsidR="00840AED" w:rsidRPr="00840AED">
        <w:t>&lt;.0001</w:t>
      </w:r>
      <w:r w:rsidR="00840AED">
        <w:t>)</w:t>
      </w:r>
      <w:r w:rsidR="00E9313D" w:rsidRPr="00974B87">
        <w:t xml:space="preserve"> </w:t>
      </w:r>
      <w:r w:rsidR="00BA1074">
        <w:t xml:space="preserve">and </w:t>
      </w:r>
      <w:r w:rsidR="00F36487" w:rsidRPr="00974B87">
        <w:t xml:space="preserve">their LDMC </w:t>
      </w:r>
      <w:r w:rsidR="003D7A40" w:rsidRPr="00974B87">
        <w:t xml:space="preserve">by </w:t>
      </w:r>
      <w:r w:rsidR="0051750C" w:rsidRPr="00974B87">
        <w:t xml:space="preserve">13.5% </w:t>
      </w:r>
      <w:r w:rsidR="00840AED">
        <w:t>(</w:t>
      </w:r>
      <w:r w:rsidR="00AA5CE2">
        <w:t>P</w:t>
      </w:r>
      <w:r w:rsidR="00840AED">
        <w:t xml:space="preserve"> = </w:t>
      </w:r>
      <w:r w:rsidR="00840AED" w:rsidRPr="00840AED">
        <w:t>0.0015</w:t>
      </w:r>
      <w:r w:rsidR="00840AED">
        <w:t xml:space="preserve">) </w:t>
      </w:r>
      <w:r w:rsidR="0051750C" w:rsidRPr="00974B87">
        <w:t xml:space="preserve">on average. </w:t>
      </w:r>
      <w:r w:rsidR="00CD4637" w:rsidRPr="00974B87">
        <w:t>These higher LDMC</w:t>
      </w:r>
      <w:r w:rsidR="00782407" w:rsidRPr="00974B87">
        <w:t xml:space="preserve"> </w:t>
      </w:r>
      <w:r w:rsidR="00CD4637" w:rsidRPr="00974B87">
        <w:t xml:space="preserve">values resulted in a lower growth rate </w:t>
      </w:r>
      <w:r w:rsidR="00CD4637" w:rsidRPr="00974B87">
        <w:lastRenderedPageBreak/>
        <w:t>(RGR)</w:t>
      </w:r>
      <w:r w:rsidR="00E60DFA" w:rsidRPr="00974B87">
        <w:t xml:space="preserve">, where plants grown under water-limited conditions had a </w:t>
      </w:r>
      <w:r w:rsidR="00B6405D" w:rsidRPr="00974B87">
        <w:t xml:space="preserve">13.1% lower RGR than plants grown in </w:t>
      </w:r>
      <w:r w:rsidR="00EA168D" w:rsidRPr="00974B87">
        <w:t>well-watered</w:t>
      </w:r>
      <w:r w:rsidR="00B6405D" w:rsidRPr="00974B87">
        <w:t xml:space="preserve"> conditions</w:t>
      </w:r>
      <w:r w:rsidR="00EA168D" w:rsidRPr="00974B87">
        <w:t xml:space="preserve"> (</w:t>
      </w:r>
      <w:r w:rsidR="00AA5CE2">
        <w:t>P</w:t>
      </w:r>
      <w:r w:rsidR="00BC1AF6">
        <w:t xml:space="preserve"> </w:t>
      </w:r>
      <w:r w:rsidR="00BC1AF6" w:rsidRPr="00BC1AF6">
        <w:t>&lt;.0001</w:t>
      </w:r>
      <w:r w:rsidR="00BC1AF6">
        <w:t xml:space="preserve">, </w:t>
      </w:r>
      <w:r w:rsidR="00EA168D" w:rsidRPr="00974B87">
        <w:t>Figure 3</w:t>
      </w:r>
      <w:r w:rsidR="000F095D" w:rsidRPr="00974B87">
        <w:t>E)</w:t>
      </w:r>
      <w:r w:rsidR="00B6405D" w:rsidRPr="00974B87">
        <w:t>. Additionally,</w:t>
      </w:r>
      <w:r w:rsidR="00EF1866" w:rsidRPr="00974B87">
        <w:t xml:space="preserve"> the number of </w:t>
      </w:r>
      <w:r w:rsidR="0035231A" w:rsidRPr="00974B87">
        <w:t xml:space="preserve">flowering structures was </w:t>
      </w:r>
      <w:r w:rsidR="000F095D" w:rsidRPr="00974B87">
        <w:t xml:space="preserve">reduced by </w:t>
      </w:r>
      <w:r w:rsidR="00D24EC9" w:rsidRPr="00974B87">
        <w:t>32.9%</w:t>
      </w:r>
      <w:r w:rsidR="007F20D8" w:rsidRPr="00974B87">
        <w:t xml:space="preserve"> when plants experienced water limitation in the offspring generation</w:t>
      </w:r>
      <w:r w:rsidR="0086219C" w:rsidRPr="00974B87">
        <w:t xml:space="preserve"> (</w:t>
      </w:r>
      <w:r w:rsidR="00AA5CE2">
        <w:t>P</w:t>
      </w:r>
      <w:r w:rsidR="00BC1AF6">
        <w:t xml:space="preserve"> = </w:t>
      </w:r>
      <w:r w:rsidR="00BC1AF6" w:rsidRPr="00BC1AF6">
        <w:t>0.0001</w:t>
      </w:r>
      <w:r w:rsidR="00BC1AF6">
        <w:t xml:space="preserve">, </w:t>
      </w:r>
      <w:r w:rsidR="0086219C" w:rsidRPr="00974B87">
        <w:t>Figure 3</w:t>
      </w:r>
      <w:r w:rsidR="002A44F1" w:rsidRPr="00974B87">
        <w:t>H)</w:t>
      </w:r>
      <w:r w:rsidR="007F20D8" w:rsidRPr="00974B87">
        <w:t xml:space="preserve">. The results of the </w:t>
      </w:r>
      <w:r w:rsidR="009D394D" w:rsidRPr="00974B87">
        <w:t>zero-inflation</w:t>
      </w:r>
      <w:r w:rsidR="007F20D8" w:rsidRPr="00974B87">
        <w:t xml:space="preserve"> model</w:t>
      </w:r>
      <w:r w:rsidR="00805D5D" w:rsidRPr="00974B87">
        <w:t xml:space="preserve"> suggest that water limitation in both the parental and offspring generations increase the likelihood of producing zero flowering </w:t>
      </w:r>
      <w:r w:rsidR="0086219C" w:rsidRPr="00974B87">
        <w:t>structures, increasing the odds of failure to flower (Table 1).</w:t>
      </w:r>
    </w:p>
    <w:p w14:paraId="39378834" w14:textId="6302DC56" w:rsidR="00E266C7" w:rsidRPr="00BC1AF6" w:rsidRDefault="00083B97" w:rsidP="00726A3E">
      <w:pPr>
        <w:spacing w:line="480" w:lineRule="auto"/>
        <w:rPr>
          <w:b/>
          <w:bCs/>
        </w:rPr>
      </w:pPr>
      <w:r w:rsidRPr="00BC1AF6">
        <w:rPr>
          <w:b/>
          <w:bCs/>
        </w:rPr>
        <w:t>Climate at origin and transgenerational responses</w:t>
      </w:r>
    </w:p>
    <w:p w14:paraId="24B0012D" w14:textId="656643B1" w:rsidR="00996EC5" w:rsidRDefault="00662853" w:rsidP="00FA2ED2">
      <w:pPr>
        <w:spacing w:line="480" w:lineRule="auto"/>
      </w:pPr>
      <w:r w:rsidRPr="00C25F1C">
        <w:rPr>
          <w:rFonts w:asciiTheme="minorHAnsi" w:hAnsiTheme="minorHAnsi" w:cstheme="minorHAnsi"/>
        </w:rPr>
        <w:tab/>
      </w:r>
      <w:r w:rsidR="00C4318F">
        <w:t xml:space="preserve">To evaluate if transgenerational effects were related to the </w:t>
      </w:r>
      <w:r w:rsidR="009C3605">
        <w:t xml:space="preserve">seed source climate at origin, we </w:t>
      </w:r>
      <w:r w:rsidR="00A6312B">
        <w:t xml:space="preserve">used a model </w:t>
      </w:r>
      <w:r w:rsidR="00996EC5">
        <w:t xml:space="preserve">that included the </w:t>
      </w:r>
      <w:r w:rsidR="00A6312B">
        <w:t xml:space="preserve">effects of offspring treatment, parental treatment, the </w:t>
      </w:r>
      <w:r w:rsidR="00C4318F">
        <w:t>30-year mean</w:t>
      </w:r>
      <w:r w:rsidR="009C3605">
        <w:t xml:space="preserve"> spring VPD coefficient of variation</w:t>
      </w:r>
      <w:r w:rsidR="00996EC5">
        <w:t xml:space="preserve"> (sVPD-CV)</w:t>
      </w:r>
      <w:r w:rsidR="00A6312B">
        <w:t>, and their interactions</w:t>
      </w:r>
      <w:r w:rsidR="009B265F">
        <w:t>. Plants</w:t>
      </w:r>
      <w:r w:rsidR="00996EC5">
        <w:t xml:space="preserve"> originating from areas with a higher</w:t>
      </w:r>
      <w:r w:rsidR="009B265F">
        <w:t xml:space="preserve"> sVPD</w:t>
      </w:r>
      <w:r w:rsidR="00A8775C">
        <w:t xml:space="preserve"> </w:t>
      </w:r>
      <w:r w:rsidR="009B265F">
        <w:t xml:space="preserve">CV </w:t>
      </w:r>
      <w:r w:rsidR="00996EC5">
        <w:t xml:space="preserve">are from environments where atmospheric drought variability is more pronounced across years during the growing season. Plants </w:t>
      </w:r>
      <w:r w:rsidR="00F50737">
        <w:t>from areas with a lower sVPD</w:t>
      </w:r>
      <w:r w:rsidR="00A8775C">
        <w:t xml:space="preserve"> </w:t>
      </w:r>
      <w:r w:rsidR="00F50737">
        <w:t>CV originate from environments where atmospheric drought variability was lower, or more stable, across years during the growing season.</w:t>
      </w:r>
    </w:p>
    <w:p w14:paraId="42FE4142" w14:textId="7B904A44" w:rsidR="0028443E" w:rsidRDefault="00F50737" w:rsidP="00BA6DD9">
      <w:pPr>
        <w:spacing w:line="480" w:lineRule="auto"/>
      </w:pPr>
      <w:r>
        <w:tab/>
      </w:r>
      <w:r w:rsidR="00814761">
        <w:t xml:space="preserve">We found evidence of </w:t>
      </w:r>
      <w:r w:rsidR="00BC1AF6">
        <w:t>TGP</w:t>
      </w:r>
      <w:r w:rsidR="00814761">
        <w:t xml:space="preserve"> modulated by home site sVPD-CV in </w:t>
      </w:r>
      <w:r w:rsidR="00241A9A">
        <w:t>two</w:t>
      </w:r>
      <w:r w:rsidR="00814761">
        <w:t xml:space="preserve"> traits</w:t>
      </w:r>
      <w:r w:rsidR="007A6133">
        <w:t>, root biomass and RGR.</w:t>
      </w:r>
      <w:r w:rsidR="00BA6DD9">
        <w:t xml:space="preserve"> </w:t>
      </w:r>
      <w:r w:rsidR="004C6744">
        <w:t>A significant</w:t>
      </w:r>
      <w:r w:rsidR="00BB08A7">
        <w:t xml:space="preserve"> interaction between OT, PT and sVPD-CV indicated that the effects of </w:t>
      </w:r>
      <w:r w:rsidR="00BC1AF6">
        <w:t>TGP</w:t>
      </w:r>
      <w:r w:rsidR="00BB08A7">
        <w:t xml:space="preserve"> on root biomass w</w:t>
      </w:r>
      <w:r w:rsidR="00BC1AF6">
        <w:t>ere</w:t>
      </w:r>
      <w:r w:rsidR="00BB08A7">
        <w:t xml:space="preserve"> dependent on the</w:t>
      </w:r>
      <w:r w:rsidR="000B2BEF">
        <w:t xml:space="preserve"> gradient of variability</w:t>
      </w:r>
      <w:r w:rsidR="00092C95">
        <w:t>. Specifically, offspring</w:t>
      </w:r>
      <w:r w:rsidR="006E3248">
        <w:t xml:space="preserve"> from water limited parents that experienced well</w:t>
      </w:r>
      <w:r w:rsidR="00EF12EE">
        <w:t xml:space="preserve">-watered treatment (DC) showed in increasing trend in root biomass with higher </w:t>
      </w:r>
      <w:r w:rsidR="00A8775C">
        <w:t>s</w:t>
      </w:r>
      <w:r w:rsidR="00EF12EE">
        <w:t xml:space="preserve">VPD variability, while </w:t>
      </w:r>
      <w:r w:rsidR="00A87EE9">
        <w:t xml:space="preserve">offspring from </w:t>
      </w:r>
      <w:r w:rsidR="0040375F">
        <w:t>well-watered</w:t>
      </w:r>
      <w:r w:rsidR="00A87EE9">
        <w:t xml:space="preserve"> parents that experienced well-watered treatment (CC) </w:t>
      </w:r>
      <w:r w:rsidR="00E105DD">
        <w:t xml:space="preserve">decreased in root </w:t>
      </w:r>
      <w:r w:rsidR="00A87EE9">
        <w:t>biomass across the variability gradient</w:t>
      </w:r>
      <w:r w:rsidR="00001EDE">
        <w:t xml:space="preserve"> (Figure 4A, </w:t>
      </w:r>
      <w:r w:rsidR="00370C3D">
        <w:t xml:space="preserve">right </w:t>
      </w:r>
      <w:r w:rsidR="00001EDE">
        <w:t>panel</w:t>
      </w:r>
      <w:r w:rsidR="00E85D58">
        <w:t xml:space="preserve">; </w:t>
      </w:r>
      <w:r w:rsidR="00AA5CE2">
        <w:t>P</w:t>
      </w:r>
      <w:r w:rsidR="00E85D58">
        <w:t xml:space="preserve"> = </w:t>
      </w:r>
      <w:r w:rsidR="00E85D58" w:rsidRPr="00E85D58">
        <w:t>0.0487</w:t>
      </w:r>
      <w:r w:rsidR="00001EDE">
        <w:t xml:space="preserve">). </w:t>
      </w:r>
      <w:r w:rsidR="00E85D58">
        <w:t>However,</w:t>
      </w:r>
      <w:r w:rsidR="00E80E63">
        <w:t xml:space="preserve"> </w:t>
      </w:r>
      <w:r w:rsidR="00A67F1E">
        <w:t xml:space="preserve">for </w:t>
      </w:r>
      <w:r w:rsidR="00E80E63">
        <w:t>offspring exposed to water limitation</w:t>
      </w:r>
      <w:r w:rsidR="008F73D7">
        <w:t xml:space="preserve"> in the offspring generation</w:t>
      </w:r>
      <w:r w:rsidR="00C2486F">
        <w:t xml:space="preserve"> (CD</w:t>
      </w:r>
      <w:r w:rsidR="00B6635A">
        <w:t>, DD</w:t>
      </w:r>
      <w:r w:rsidR="00C2486F">
        <w:t xml:space="preserve">), root biomass </w:t>
      </w:r>
      <w:r w:rsidR="00A81E3E">
        <w:t xml:space="preserve">slightly </w:t>
      </w:r>
      <w:r w:rsidR="00C2486F">
        <w:t xml:space="preserve">increased over the </w:t>
      </w:r>
      <w:r w:rsidR="00A8775C">
        <w:t>s</w:t>
      </w:r>
      <w:r w:rsidR="00C2486F">
        <w:t>VPD variability gradient</w:t>
      </w:r>
      <w:r w:rsidR="00B6635A">
        <w:t>, but these two slopes are not significantly different</w:t>
      </w:r>
      <w:r w:rsidR="00C2486F">
        <w:t xml:space="preserve">. </w:t>
      </w:r>
      <w:r w:rsidR="00E121AD">
        <w:t xml:space="preserve">Offspring who experienced water </w:t>
      </w:r>
      <w:r w:rsidR="00E121AD">
        <w:lastRenderedPageBreak/>
        <w:t>limitation in the offspring generation (</w:t>
      </w:r>
      <w:r w:rsidR="00A81E3E">
        <w:t xml:space="preserve">CD, </w:t>
      </w:r>
      <w:r w:rsidR="00E121AD">
        <w:t>DD)</w:t>
      </w:r>
      <w:r w:rsidR="0028443E">
        <w:t xml:space="preserve"> were relatively insensitive </w:t>
      </w:r>
      <w:r w:rsidR="00A81E3E">
        <w:t xml:space="preserve">to changes </w:t>
      </w:r>
      <w:r w:rsidR="0028443E">
        <w:t xml:space="preserve">in root biomass over the </w:t>
      </w:r>
      <w:r w:rsidR="00A8775C">
        <w:t>s</w:t>
      </w:r>
      <w:r w:rsidR="0028443E">
        <w:t>VPD variability gradient</w:t>
      </w:r>
      <w:r w:rsidR="00B6473C">
        <w:t xml:space="preserve"> (Figure 4A, left panel).</w:t>
      </w:r>
    </w:p>
    <w:p w14:paraId="143C85CE" w14:textId="2AB9E0D8" w:rsidR="007E40BC" w:rsidRDefault="0053459D" w:rsidP="00B073E9">
      <w:pPr>
        <w:spacing w:line="480" w:lineRule="auto"/>
        <w:ind w:firstLine="720"/>
      </w:pPr>
      <w:r>
        <w:t xml:space="preserve">The effects of </w:t>
      </w:r>
      <w:r w:rsidR="00BC1AF6">
        <w:t>TGP</w:t>
      </w:r>
      <w:r>
        <w:t xml:space="preserve"> on RGR </w:t>
      </w:r>
      <w:r w:rsidR="00E50B5D">
        <w:t>were</w:t>
      </w:r>
      <w:r>
        <w:t xml:space="preserve"> also dependent on the </w:t>
      </w:r>
      <w:r w:rsidR="00A8775C">
        <w:t xml:space="preserve">sVPD </w:t>
      </w:r>
      <w:r>
        <w:t>variability</w:t>
      </w:r>
      <w:r w:rsidR="00A8775C">
        <w:t xml:space="preserve"> gradient</w:t>
      </w:r>
      <w:r>
        <w:t>.</w:t>
      </w:r>
      <w:r w:rsidR="00E50B5D">
        <w:t xml:space="preserve"> </w:t>
      </w:r>
      <w:r w:rsidR="00B37EC3">
        <w:t>When</w:t>
      </w:r>
      <w:r w:rsidR="00E50B5D">
        <w:t xml:space="preserve"> offspring were grown in well-watered conditions</w:t>
      </w:r>
      <w:r w:rsidR="00137898">
        <w:t>, there was little effect on RGR, regardless of if the plant experienced water limitation in the parental generation (</w:t>
      </w:r>
      <w:r w:rsidR="00CE0879">
        <w:t>Figure 4B, right panel</w:t>
      </w:r>
      <w:r w:rsidR="00016733">
        <w:t>; slopes not statistically different</w:t>
      </w:r>
      <w:r w:rsidR="00CE0879">
        <w:t>). However, when</w:t>
      </w:r>
      <w:r w:rsidR="00740EFF">
        <w:t xml:space="preserve"> offspring experienced water limitation</w:t>
      </w:r>
      <w:r w:rsidR="00361FC1">
        <w:t>, their response is dependent on the experience of their parent (Figure 4B, left panel</w:t>
      </w:r>
      <w:r w:rsidR="00E10B97">
        <w:t xml:space="preserve">; slopes marginally different, P = </w:t>
      </w:r>
      <w:r w:rsidR="00E10B97" w:rsidRPr="00FE3233">
        <w:t>0.0511</w:t>
      </w:r>
      <w:r w:rsidR="00361FC1">
        <w:t xml:space="preserve">). </w:t>
      </w:r>
      <w:r w:rsidR="00B37EC3">
        <w:t>U</w:t>
      </w:r>
      <w:r w:rsidR="00C7245A">
        <w:t>nder water limitation, offspring of plants who also experienced water limitation</w:t>
      </w:r>
      <w:r w:rsidR="000601C3">
        <w:t xml:space="preserve"> (DD)</w:t>
      </w:r>
      <w:r w:rsidR="00C7245A">
        <w:t xml:space="preserve"> see a significant decrease in their relative growth rate over the sVPD</w:t>
      </w:r>
      <w:r w:rsidR="00524B0A">
        <w:t xml:space="preserve"> gradient, where plants from less variable climates grow at a faster rate, and plants from more variable climates grow at a slower speed.</w:t>
      </w:r>
      <w:r w:rsidR="000601C3">
        <w:t xml:space="preserve"> </w:t>
      </w:r>
      <w:r w:rsidR="008B0520">
        <w:t xml:space="preserve">Contrastingly, offspring </w:t>
      </w:r>
      <w:r w:rsidR="000442E7">
        <w:t xml:space="preserve">of plants </w:t>
      </w:r>
      <w:r w:rsidR="008B0520">
        <w:t xml:space="preserve">who did not experience water limitation </w:t>
      </w:r>
      <w:r w:rsidR="000442E7">
        <w:t>but were grown under water limitation</w:t>
      </w:r>
      <w:r w:rsidR="00575880">
        <w:t xml:space="preserve"> (CD) did not see much of a change in RGR over a</w:t>
      </w:r>
      <w:r w:rsidR="00A8775C">
        <w:t>n</w:t>
      </w:r>
      <w:r w:rsidR="00575880">
        <w:t xml:space="preserve"> </w:t>
      </w:r>
      <w:r w:rsidR="00A8775C">
        <w:t>s</w:t>
      </w:r>
      <w:r w:rsidR="00575880">
        <w:t>VPD variability gradient.</w:t>
      </w:r>
      <w:r w:rsidR="007F3315">
        <w:t xml:space="preserve"> </w:t>
      </w:r>
      <w:r w:rsidR="007F3315" w:rsidRPr="007F3315">
        <w:t xml:space="preserve">In other words, </w:t>
      </w:r>
      <w:r w:rsidR="007F3315">
        <w:t>when offspring were exposed to water-limitation</w:t>
      </w:r>
      <w:r w:rsidR="00686E26">
        <w:t xml:space="preserve"> and came from water-limited parents, </w:t>
      </w:r>
      <w:r w:rsidR="007F3315" w:rsidRPr="007F3315">
        <w:t>plants from less variable climates grew faster, while those from more variable climates grew slower.</w:t>
      </w:r>
      <w:r w:rsidR="00B073E9">
        <w:t xml:space="preserve"> </w:t>
      </w:r>
      <w:r w:rsidR="00241A9A" w:rsidRPr="00E83E3F">
        <w:t xml:space="preserve">Several traits had moderate evidence of TGP modulated by sVPD-CV, including total biomass, R:S ratio, and number flowered (Table 2; </w:t>
      </w:r>
      <w:r w:rsidR="00CA26AC" w:rsidRPr="00E83E3F">
        <w:t xml:space="preserve">marginally </w:t>
      </w:r>
      <w:r w:rsidR="00241A9A" w:rsidRPr="00E83E3F">
        <w:t>significant OT x PT x sVPD-CV term</w:t>
      </w:r>
      <w:r w:rsidR="00823E39" w:rsidRPr="00E83E3F">
        <w:t>).</w:t>
      </w:r>
      <w:r w:rsidR="00775696">
        <w:t xml:space="preserve"> </w:t>
      </w:r>
      <w:r w:rsidR="00936C30">
        <w:t>However,</w:t>
      </w:r>
      <w:r w:rsidR="005F7FC9">
        <w:t xml:space="preserve"> post hoc analysis</w:t>
      </w:r>
      <w:r w:rsidR="00BF685D">
        <w:t xml:space="preserve"> indicated that most traits did not exhibit significant differences in slopes among treatments</w:t>
      </w:r>
      <w:r w:rsidR="00061254">
        <w:t>.</w:t>
      </w:r>
    </w:p>
    <w:p w14:paraId="40B9B67F" w14:textId="776D6261" w:rsidR="00997570" w:rsidRDefault="001F64C1" w:rsidP="003D3CFF">
      <w:pPr>
        <w:spacing w:line="480" w:lineRule="auto"/>
        <w:ind w:firstLine="720"/>
      </w:pPr>
      <w:r>
        <w:t xml:space="preserve">Two traits had </w:t>
      </w:r>
      <w:r w:rsidR="008A3D5A">
        <w:t xml:space="preserve">significant evidence of parental effects modulated by sVPD CV, including max height and number of plants that flowered in each treatment group (Table 2; significant </w:t>
      </w:r>
      <w:r w:rsidR="001F6AD9">
        <w:t>PT x sVPD-CV term).</w:t>
      </w:r>
      <w:r w:rsidR="00990ECE">
        <w:t xml:space="preserve"> </w:t>
      </w:r>
      <w:r w:rsidR="00696846" w:rsidRPr="00696846">
        <w:t xml:space="preserve">Estimated slopes suggest that in offspring from </w:t>
      </w:r>
      <w:r w:rsidR="00DC226A">
        <w:t>water limited</w:t>
      </w:r>
      <w:r w:rsidR="00696846" w:rsidRPr="00696846">
        <w:t xml:space="preserve"> parents, height increased slightly with higher sVPD-CV, whereas in offspring from </w:t>
      </w:r>
      <w:r w:rsidR="00E4305A">
        <w:t>well-watered</w:t>
      </w:r>
      <w:r w:rsidR="00696846" w:rsidRPr="00696846">
        <w:t xml:space="preserve"> parents, height declined with increasing sVPD-CV</w:t>
      </w:r>
      <w:r w:rsidR="0013151B">
        <w:t xml:space="preserve"> (</w:t>
      </w:r>
      <w:r w:rsidR="0013151B" w:rsidRPr="0013151B">
        <w:t>β</w:t>
      </w:r>
      <w:r w:rsidR="0013151B">
        <w:t xml:space="preserve"> = </w:t>
      </w:r>
      <w:r w:rsidR="0013151B" w:rsidRPr="0013151B">
        <w:t>0.47674</w:t>
      </w:r>
      <w:r w:rsidR="0013151B">
        <w:t xml:space="preserve"> +/- </w:t>
      </w:r>
      <w:r w:rsidR="0013151B" w:rsidRPr="0013151B">
        <w:t>0.20108</w:t>
      </w:r>
      <w:r w:rsidR="0013151B">
        <w:t xml:space="preserve">, </w:t>
      </w:r>
      <w:r w:rsidR="00AA5CE2">
        <w:t>P</w:t>
      </w:r>
      <w:r w:rsidR="0013151B">
        <w:t xml:space="preserve"> = </w:t>
      </w:r>
      <w:r w:rsidR="0013151B" w:rsidRPr="0013151B">
        <w:t>0.0179</w:t>
      </w:r>
      <w:r w:rsidR="0013151B">
        <w:t>)</w:t>
      </w:r>
      <w:r w:rsidR="005A4DBB">
        <w:t xml:space="preserve">. </w:t>
      </w:r>
      <w:r w:rsidR="003D3CFF" w:rsidRPr="003D3CFF">
        <w:t xml:space="preserve">This pattern suggests </w:t>
      </w:r>
      <w:r w:rsidR="003D3CFF" w:rsidRPr="003D3CFF">
        <w:lastRenderedPageBreak/>
        <w:t xml:space="preserve">that parental </w:t>
      </w:r>
      <w:r w:rsidR="00DC226A">
        <w:t>water limitation</w:t>
      </w:r>
      <w:r w:rsidR="003D3CFF" w:rsidRPr="003D3CFF">
        <w:t xml:space="preserve"> exposure may mitigate the negative effects of increasing sVPD variability on offspring growth.</w:t>
      </w:r>
      <w:r w:rsidR="003D3CFF">
        <w:t xml:space="preserve"> </w:t>
      </w:r>
      <w:r w:rsidR="00550232">
        <w:t>Additionally, for number of plants flowering,</w:t>
      </w:r>
      <w:r w:rsidR="00997570">
        <w:t xml:space="preserve"> estimated slopes indicated that offspring from control parents showed a negative relationship between flowering probability and increasing spring VPD variability, whereas offspring from </w:t>
      </w:r>
      <w:r w:rsidR="00E4305A">
        <w:t xml:space="preserve">water limited </w:t>
      </w:r>
      <w:r w:rsidR="00997570">
        <w:t xml:space="preserve">parents exhibited a positive relationship with increasing spring VPD variability. Specifically, flowering probability declined with increasing sVPD-CV in offspring from </w:t>
      </w:r>
      <w:r w:rsidR="00E4305A">
        <w:t>well-watered</w:t>
      </w:r>
      <w:r w:rsidR="00997570">
        <w:t xml:space="preserve"> parents whereas offspring from </w:t>
      </w:r>
      <w:r w:rsidR="00E4305A">
        <w:t>water limited</w:t>
      </w:r>
      <w:r w:rsidR="00997570">
        <w:t xml:space="preserve"> parents had a weaker negative or slightly positive response</w:t>
      </w:r>
      <w:r w:rsidR="003D3CFF">
        <w:t xml:space="preserve">, </w:t>
      </w:r>
      <w:r w:rsidR="00997570">
        <w:t xml:space="preserve">suggesting that parental </w:t>
      </w:r>
      <w:r w:rsidR="00E4305A">
        <w:t>water limitation</w:t>
      </w:r>
      <w:r w:rsidR="00997570">
        <w:t xml:space="preserve"> exposure may buffer offspring against the negative effects of increasing sVPD variability on reproduction</w:t>
      </w:r>
      <w:r w:rsidR="0013151B">
        <w:t xml:space="preserve"> (</w:t>
      </w:r>
      <w:r w:rsidR="0013151B" w:rsidRPr="0013151B">
        <w:t>β</w:t>
      </w:r>
      <w:r w:rsidR="0013151B">
        <w:t xml:space="preserve"> = </w:t>
      </w:r>
      <w:r w:rsidR="0013151B" w:rsidRPr="0013151B">
        <w:t>1.5450</w:t>
      </w:r>
      <w:r w:rsidR="0013151B">
        <w:t xml:space="preserve"> +/- </w:t>
      </w:r>
      <w:r w:rsidR="0013151B" w:rsidRPr="0013151B">
        <w:t>0.4955</w:t>
      </w:r>
      <w:r w:rsidR="0013151B">
        <w:t xml:space="preserve">, </w:t>
      </w:r>
      <w:r w:rsidR="00AA5CE2">
        <w:t>P</w:t>
      </w:r>
      <w:r w:rsidR="0013151B">
        <w:t xml:space="preserve"> = </w:t>
      </w:r>
      <w:r w:rsidR="0013151B" w:rsidRPr="0013151B">
        <w:t>0.00182</w:t>
      </w:r>
      <w:r w:rsidR="0013151B">
        <w:t>)</w:t>
      </w:r>
      <w:r w:rsidR="00997570">
        <w:t>.</w:t>
      </w:r>
    </w:p>
    <w:p w14:paraId="5A5857EA" w14:textId="1CB5D05D" w:rsidR="003D3CFF" w:rsidRDefault="005D461E" w:rsidP="00B073E9">
      <w:pPr>
        <w:spacing w:line="480" w:lineRule="auto"/>
        <w:ind w:firstLine="720"/>
      </w:pPr>
      <w:r>
        <w:t>R:S ratio</w:t>
      </w:r>
      <w:r w:rsidR="00265D0E">
        <w:t xml:space="preserve"> had significant evidence of within generation plasticity modul</w:t>
      </w:r>
      <w:r>
        <w:t>at</w:t>
      </w:r>
      <w:r w:rsidR="00265D0E">
        <w:t>ed by sVPD</w:t>
      </w:r>
      <w:r w:rsidR="000B0A42">
        <w:t xml:space="preserve"> (Table 2; significant OT x sVPD-CV</w:t>
      </w:r>
      <w:r w:rsidR="009F27D6">
        <w:t>). Estimated slopes suggests that</w:t>
      </w:r>
      <w:r w:rsidR="004E6A89">
        <w:t xml:space="preserve"> in well-watered plants, R:S ratio decreases with increasing spring VPD variability</w:t>
      </w:r>
      <w:r w:rsidR="0013151B">
        <w:t xml:space="preserve"> (</w:t>
      </w:r>
      <w:r w:rsidR="0013151B" w:rsidRPr="0013151B">
        <w:t>β</w:t>
      </w:r>
      <w:r w:rsidR="0013151B">
        <w:t xml:space="preserve"> = </w:t>
      </w:r>
      <w:r w:rsidR="0013151B" w:rsidRPr="0013151B">
        <w:t>0.20447</w:t>
      </w:r>
      <w:r w:rsidR="0013151B">
        <w:t xml:space="preserve"> +/- </w:t>
      </w:r>
      <w:r w:rsidR="0013151B" w:rsidRPr="0013151B">
        <w:t>0.08078</w:t>
      </w:r>
      <w:r w:rsidR="0013151B">
        <w:t xml:space="preserve">, </w:t>
      </w:r>
      <w:r w:rsidR="00AA5CE2">
        <w:t>P</w:t>
      </w:r>
      <w:r w:rsidR="0013151B">
        <w:t xml:space="preserve"> = </w:t>
      </w:r>
      <w:r w:rsidR="0013151B" w:rsidRPr="0013151B">
        <w:t>0.01159</w:t>
      </w:r>
      <w:r w:rsidR="0013151B">
        <w:t>).</w:t>
      </w:r>
      <w:r w:rsidR="00740265">
        <w:t xml:space="preserve"> In water limited plants, the slope is shallower, suggesting reduced sensitivity to spring VPD variability</w:t>
      </w:r>
      <w:r w:rsidR="00C5039C">
        <w:t>.</w:t>
      </w:r>
    </w:p>
    <w:p w14:paraId="19E4CEAE" w14:textId="4ACC9EE6" w:rsidR="00CC07E0" w:rsidRPr="00B073E9" w:rsidRDefault="00B073E9" w:rsidP="00726A3E">
      <w:pPr>
        <w:spacing w:line="480" w:lineRule="auto"/>
        <w:rPr>
          <w:b/>
          <w:bCs/>
        </w:rPr>
      </w:pPr>
      <w:r w:rsidRPr="00B073E9">
        <w:rPr>
          <w:b/>
          <w:bCs/>
        </w:rPr>
        <w:t xml:space="preserve">3.4 </w:t>
      </w:r>
      <w:r w:rsidR="00991F29" w:rsidRPr="00B073E9">
        <w:rPr>
          <w:b/>
          <w:bCs/>
        </w:rPr>
        <w:t>Adaptive transgenerational plasticity</w:t>
      </w:r>
    </w:p>
    <w:p w14:paraId="55F0900D" w14:textId="35DA9AE0" w:rsidR="00137196" w:rsidRPr="00AD7095" w:rsidRDefault="006F465C" w:rsidP="00801E5C">
      <w:pPr>
        <w:spacing w:line="480" w:lineRule="auto"/>
        <w:ind w:firstLine="720"/>
      </w:pPr>
      <w:bookmarkStart w:id="5" w:name="OLE_LINK2"/>
      <w:r w:rsidRPr="00AD7095">
        <w:t xml:space="preserve">To assess the adaptive capacity of </w:t>
      </w:r>
      <w:r w:rsidR="00264A5C" w:rsidRPr="00AD7095">
        <w:t>the TGP response, we calculated Pearson correlation coefficients between plasticity of traits related to performance</w:t>
      </w:r>
      <w:r w:rsidR="00137196" w:rsidRPr="00AD7095">
        <w:t xml:space="preserve"> that displayed evidence of TGP</w:t>
      </w:r>
      <w:r w:rsidR="00264A5C" w:rsidRPr="00AD7095">
        <w:t xml:space="preserve"> (</w:t>
      </w:r>
      <w:r w:rsidR="00137196" w:rsidRPr="00AD7095">
        <w:t>RGR</w:t>
      </w:r>
      <w:r w:rsidR="00F7679D">
        <w:t>, root biomass</w:t>
      </w:r>
      <w:r w:rsidR="00264A5C" w:rsidRPr="00AD7095">
        <w:t>) and</w:t>
      </w:r>
      <w:r w:rsidR="00801E5C" w:rsidRPr="00AD7095">
        <w:t xml:space="preserve"> traits related to fitness in annual plants (seed number, mortality rate, flowering rate). </w:t>
      </w:r>
      <w:r w:rsidR="00A36323">
        <w:t>We found several performance plasticity – fitness correlations</w:t>
      </w:r>
      <w:r w:rsidR="00877189">
        <w:t xml:space="preserve">. RGR plasticity was weakly negatively correlated with mortality (R = -0.129, </w:t>
      </w:r>
      <w:r w:rsidR="00AA5CE2">
        <w:t>P</w:t>
      </w:r>
      <w:r w:rsidR="00877189">
        <w:t xml:space="preserve"> = 0.0021</w:t>
      </w:r>
      <w:r w:rsidR="00A676E1">
        <w:t>; Table 3). Under drought, as plasticity decreases</w:t>
      </w:r>
      <w:r w:rsidR="00214A26">
        <w:t xml:space="preserve">, mortality rates are lower (Figure 5A). </w:t>
      </w:r>
      <w:r w:rsidR="001D0D62">
        <w:t xml:space="preserve">Root biomass plasticity was more strongly positively correlated with flowering rate (R = 0.336, </w:t>
      </w:r>
      <w:r w:rsidR="00AA5CE2">
        <w:t>P</w:t>
      </w:r>
      <w:r w:rsidR="001D0D62">
        <w:t xml:space="preserve"> = 2.2E-16; Table 3)</w:t>
      </w:r>
      <w:r w:rsidR="00350737">
        <w:t xml:space="preserve">, indicating that under drought, as plasticity increases, the proportion of plants that flower also </w:t>
      </w:r>
      <w:r w:rsidR="00350737">
        <w:lastRenderedPageBreak/>
        <w:t>increases</w:t>
      </w:r>
      <w:r w:rsidR="00505D7F">
        <w:t xml:space="preserve"> (Figure 5B)</w:t>
      </w:r>
      <w:r w:rsidR="00350737">
        <w:t>.</w:t>
      </w:r>
      <w:r w:rsidR="003A15FB">
        <w:t xml:space="preserve"> When relating trait plasticity to home site climate, we found a negative correlation between root biomass plasticity and</w:t>
      </w:r>
      <w:r w:rsidR="00505D7F">
        <w:t xml:space="preserve"> home site spring VPD CV (R = -0.292, </w:t>
      </w:r>
      <w:r w:rsidR="00AA5CE2">
        <w:t>P</w:t>
      </w:r>
      <w:r w:rsidR="00505D7F">
        <w:t xml:space="preserve"> = 2.2E-16</w:t>
      </w:r>
      <w:r w:rsidR="0059133D">
        <w:t>; Figure 5C).</w:t>
      </w:r>
      <w:r w:rsidR="00B073E9">
        <w:t xml:space="preserve"> These results suggest that populations from more climatically variable sites tend to exhibit lower plasticity in root biomass.</w:t>
      </w:r>
    </w:p>
    <w:bookmarkEnd w:id="5"/>
    <w:p w14:paraId="4E8A0F0C" w14:textId="047F27B1" w:rsidR="00823E39" w:rsidRPr="00C25F1C" w:rsidRDefault="00823E39" w:rsidP="00BA5D02">
      <w:pPr>
        <w:spacing w:line="480" w:lineRule="auto"/>
        <w:rPr>
          <w:rFonts w:asciiTheme="minorHAnsi" w:hAnsiTheme="minorHAnsi" w:cstheme="minorHAnsi"/>
        </w:rPr>
        <w:sectPr w:rsidR="00823E39" w:rsidRPr="00C25F1C" w:rsidSect="00A76C40">
          <w:footerReference w:type="even" r:id="rId17"/>
          <w:footerReference w:type="default" r:id="rId18"/>
          <w:pgSz w:w="12240" w:h="15840"/>
          <w:pgMar w:top="1440" w:right="1440" w:bottom="1440" w:left="1440" w:header="720" w:footer="720" w:gutter="0"/>
          <w:lnNumType w:countBy="1" w:restart="continuous"/>
          <w:cols w:space="720"/>
          <w:docGrid w:linePitch="360"/>
        </w:sectPr>
      </w:pPr>
    </w:p>
    <w:p w14:paraId="706D41E3" w14:textId="090CAF5D" w:rsidR="009439D5" w:rsidRPr="009573A1" w:rsidRDefault="00596D89" w:rsidP="007F03A6">
      <w:pPr>
        <w:rPr>
          <w:rFonts w:eastAsia="Aptos"/>
          <w:kern w:val="2"/>
          <w14:ligatures w14:val="standardContextual"/>
        </w:rPr>
      </w:pPr>
      <w:r w:rsidRPr="009573A1">
        <w:rPr>
          <w:b/>
          <w:bCs/>
        </w:rPr>
        <w:lastRenderedPageBreak/>
        <w:t xml:space="preserve">Table </w:t>
      </w:r>
      <w:r w:rsidR="00C66DE4" w:rsidRPr="009573A1">
        <w:rPr>
          <w:b/>
          <w:bCs/>
        </w:rPr>
        <w:t>1</w:t>
      </w:r>
      <w:r w:rsidRPr="009573A1">
        <w:t xml:space="preserve">. Results of mixed models testing the effects of offspring watering treatment (OT), parental watering treatment (PT), and their interactions on traits in </w:t>
      </w:r>
      <w:r w:rsidRPr="009573A1">
        <w:rPr>
          <w:i/>
          <w:iCs/>
        </w:rPr>
        <w:t>Plantago patagonica</w:t>
      </w:r>
      <w:r w:rsidRPr="009573A1">
        <w:t xml:space="preserve">.  P values = </w:t>
      </w:r>
      <w:r w:rsidR="001923EB">
        <w:t xml:space="preserve">0.05 </w:t>
      </w:r>
      <w:r w:rsidR="00801515">
        <w:t>&lt;</w:t>
      </w:r>
      <w:r w:rsidR="001923EB">
        <w:t xml:space="preserve"> </w:t>
      </w:r>
      <w:r w:rsidR="001923EB" w:rsidRPr="001923EB">
        <w:rPr>
          <w:i/>
          <w:iCs/>
          <w:vertAlign w:val="superscript"/>
        </w:rPr>
        <w:t>#</w:t>
      </w:r>
      <w:r w:rsidR="00AA5CE2">
        <w:rPr>
          <w:i/>
          <w:iCs/>
        </w:rPr>
        <w:t>P</w:t>
      </w:r>
      <w:r w:rsidRPr="009573A1">
        <w:t xml:space="preserve"> </w:t>
      </w:r>
      <w:r w:rsidR="00801515">
        <w:t>&lt;</w:t>
      </w:r>
      <w:r w:rsidR="001923EB">
        <w:t xml:space="preserve"> </w:t>
      </w:r>
      <w:r w:rsidRPr="009573A1">
        <w:t>0.1; *</w:t>
      </w:r>
      <w:r w:rsidR="00AA5CE2">
        <w:t>P</w:t>
      </w:r>
      <w:r w:rsidRPr="009573A1">
        <w:t xml:space="preserve"> &lt; 0.05; **</w:t>
      </w:r>
      <w:r w:rsidR="00AA5CE2">
        <w:t>P</w:t>
      </w:r>
      <w:r w:rsidRPr="009573A1">
        <w:t xml:space="preserve"> &lt; 0.01; ***</w:t>
      </w:r>
      <w:r w:rsidR="00AA5CE2">
        <w:t>P</w:t>
      </w:r>
      <w:r w:rsidRPr="009573A1">
        <w:t xml:space="preserve"> &lt; 0.001. Signiﬁcant terms are shown in bold; terms in italics are marginally signiﬁcant. </w:t>
      </w:r>
      <w:r w:rsidRPr="009573A1">
        <w:rPr>
          <w:rFonts w:eastAsia="Aptos"/>
          <w:kern w:val="2"/>
          <w14:ligatures w14:val="standardContextual"/>
        </w:rPr>
        <w:t>F-statistic</w:t>
      </w:r>
      <w:r w:rsidR="007F03A6" w:rsidRPr="009573A1">
        <w:rPr>
          <w:rFonts w:eastAsia="Aptos"/>
          <w:kern w:val="2"/>
          <w14:ligatures w14:val="standardContextual"/>
        </w:rPr>
        <w:t xml:space="preserve"> (linear models) or Chi-squared statistic (generalized linear models)</w:t>
      </w:r>
      <w:r w:rsidRPr="009573A1">
        <w:rPr>
          <w:rFonts w:eastAsia="Aptos"/>
          <w:kern w:val="2"/>
          <w14:ligatures w14:val="standardContextual"/>
        </w:rPr>
        <w:t>, signiﬁcance levels and degrees of freedom (</w:t>
      </w:r>
      <w:proofErr w:type="spellStart"/>
      <w:r w:rsidRPr="009573A1">
        <w:rPr>
          <w:rFonts w:eastAsia="Aptos"/>
          <w:kern w:val="2"/>
          <w14:ligatures w14:val="standardContextual"/>
        </w:rPr>
        <w:t>d.f.</w:t>
      </w:r>
      <w:proofErr w:type="spellEnd"/>
      <w:r w:rsidRPr="009573A1">
        <w:rPr>
          <w:rFonts w:eastAsia="Aptos"/>
          <w:kern w:val="2"/>
          <w14:ligatures w14:val="standardContextual"/>
        </w:rPr>
        <w:t xml:space="preserve">) are shown for each term. </w:t>
      </w:r>
      <w:r w:rsidR="0086389E" w:rsidRPr="009573A1">
        <w:rPr>
          <w:rFonts w:eastAsia="Aptos"/>
          <w:kern w:val="2"/>
          <w14:ligatures w14:val="standardContextual"/>
        </w:rPr>
        <w:t xml:space="preserve">Zero inflated models were used for number </w:t>
      </w:r>
      <w:r w:rsidR="00AA5CE2" w:rsidRPr="009573A1">
        <w:rPr>
          <w:rFonts w:eastAsia="Aptos"/>
          <w:kern w:val="2"/>
          <w14:ligatures w14:val="standardContextual"/>
        </w:rPr>
        <w:t>flowered,</w:t>
      </w:r>
      <w:r w:rsidR="0086389E" w:rsidRPr="009573A1">
        <w:rPr>
          <w:rFonts w:eastAsia="Aptos"/>
          <w:kern w:val="2"/>
          <w14:ligatures w14:val="standardContextual"/>
        </w:rPr>
        <w:t xml:space="preserve"> and number of flowering structures produced per plant. </w:t>
      </w:r>
      <w:r w:rsidR="001E1EF7" w:rsidRPr="009573A1">
        <w:rPr>
          <w:rFonts w:eastAsia="Aptos"/>
          <w:kern w:val="2"/>
          <w14:ligatures w14:val="standardContextual"/>
        </w:rPr>
        <w:t>Population</w:t>
      </w:r>
      <w:r w:rsidRPr="009573A1">
        <w:rPr>
          <w:rFonts w:eastAsia="Aptos"/>
          <w:kern w:val="2"/>
          <w14:ligatures w14:val="standardContextual"/>
        </w:rPr>
        <w:t xml:space="preserve"> was included as a random factor. R2m = marginal R2; R2c = conditional R2.</w:t>
      </w:r>
    </w:p>
    <w:p w14:paraId="72D697D1" w14:textId="77777777" w:rsidR="00A12BFD" w:rsidRPr="002740EF" w:rsidRDefault="00A12BFD" w:rsidP="007F03A6">
      <w:pPr>
        <w:rPr>
          <w:sz w:val="22"/>
          <w:szCs w:val="22"/>
        </w:rPr>
      </w:pPr>
    </w:p>
    <w:tbl>
      <w:tblPr>
        <w:tblW w:w="8208" w:type="dxa"/>
        <w:tblLook w:val="04A0" w:firstRow="1" w:lastRow="0" w:firstColumn="1" w:lastColumn="0" w:noHBand="0" w:noVBand="1"/>
      </w:tblPr>
      <w:tblGrid>
        <w:gridCol w:w="2016"/>
        <w:gridCol w:w="1584"/>
        <w:gridCol w:w="1584"/>
        <w:gridCol w:w="1584"/>
        <w:gridCol w:w="720"/>
        <w:gridCol w:w="720"/>
      </w:tblGrid>
      <w:tr w:rsidR="001E1EF7" w:rsidRPr="00CF547B" w14:paraId="0EFAB41B" w14:textId="77777777" w:rsidTr="00FA55EC">
        <w:trPr>
          <w:trHeight w:val="288"/>
        </w:trPr>
        <w:tc>
          <w:tcPr>
            <w:tcW w:w="20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71E4DB" w14:textId="7D07E1AF" w:rsidR="001E1EF7" w:rsidRPr="00CF547B" w:rsidRDefault="001E1EF7">
            <w:pPr>
              <w:jc w:val="center"/>
              <w:rPr>
                <w:color w:val="000000"/>
                <w:sz w:val="18"/>
                <w:szCs w:val="18"/>
              </w:rPr>
            </w:pP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266583AC" w14:textId="77777777" w:rsidR="001E1EF7" w:rsidRPr="00CF547B" w:rsidRDefault="001E1EF7">
            <w:pPr>
              <w:jc w:val="center"/>
              <w:rPr>
                <w:color w:val="000000"/>
                <w:sz w:val="18"/>
                <w:szCs w:val="18"/>
              </w:rPr>
            </w:pPr>
            <w:r w:rsidRPr="00CF547B">
              <w:rPr>
                <w:color w:val="000000"/>
                <w:sz w:val="18"/>
                <w:szCs w:val="18"/>
              </w:rPr>
              <w:t>OT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1F79165B" w14:textId="77777777" w:rsidR="001E1EF7" w:rsidRPr="00CF547B" w:rsidRDefault="001E1EF7">
            <w:pPr>
              <w:jc w:val="center"/>
              <w:rPr>
                <w:color w:val="000000"/>
                <w:sz w:val="18"/>
                <w:szCs w:val="18"/>
              </w:rPr>
            </w:pPr>
            <w:r w:rsidRPr="00CF547B">
              <w:rPr>
                <w:color w:val="000000"/>
                <w:sz w:val="18"/>
                <w:szCs w:val="18"/>
              </w:rPr>
              <w:t>PT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035B75BB" w14:textId="77777777" w:rsidR="001E1EF7" w:rsidRPr="00CF547B" w:rsidRDefault="001E1EF7">
            <w:pPr>
              <w:jc w:val="center"/>
              <w:rPr>
                <w:color w:val="000000"/>
                <w:sz w:val="18"/>
                <w:szCs w:val="18"/>
              </w:rPr>
            </w:pPr>
            <w:r w:rsidRPr="00CF547B">
              <w:rPr>
                <w:color w:val="000000"/>
                <w:sz w:val="18"/>
                <w:szCs w:val="18"/>
              </w:rPr>
              <w:t>OT x PT</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6C04426" w14:textId="77777777" w:rsidR="001E1EF7" w:rsidRPr="00CF547B" w:rsidRDefault="001E1EF7">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m</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9034F00" w14:textId="77777777" w:rsidR="001E1EF7" w:rsidRPr="00CF547B" w:rsidRDefault="001E1EF7">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c</w:t>
            </w:r>
          </w:p>
        </w:tc>
      </w:tr>
      <w:tr w:rsidR="001E1EF7" w:rsidRPr="00CF547B" w14:paraId="5FA1A7C6"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42DC2216" w14:textId="21428B22" w:rsidR="001E1EF7" w:rsidRPr="00CF547B" w:rsidRDefault="001E1EF7">
            <w:pPr>
              <w:jc w:val="center"/>
              <w:rPr>
                <w:b/>
                <w:bCs/>
                <w:color w:val="000000"/>
                <w:sz w:val="18"/>
                <w:szCs w:val="18"/>
              </w:rPr>
            </w:pPr>
            <w:r w:rsidRPr="00CF547B">
              <w:rPr>
                <w:b/>
                <w:bCs/>
                <w:color w:val="000000"/>
                <w:sz w:val="18"/>
                <w:szCs w:val="18"/>
              </w:rPr>
              <w:t>GROWTH</w:t>
            </w:r>
          </w:p>
        </w:tc>
        <w:tc>
          <w:tcPr>
            <w:tcW w:w="1584" w:type="dxa"/>
            <w:tcBorders>
              <w:top w:val="nil"/>
              <w:left w:val="nil"/>
              <w:bottom w:val="single" w:sz="4" w:space="0" w:color="auto"/>
              <w:right w:val="single" w:sz="4" w:space="0" w:color="auto"/>
            </w:tcBorders>
            <w:shd w:val="clear" w:color="auto" w:fill="auto"/>
            <w:vAlign w:val="center"/>
            <w:hideMark/>
          </w:tcPr>
          <w:p w14:paraId="12147B44"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6C987F1"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C70F0C7"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43D20664"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6B4C0D28"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1605E385"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57AE34AA" w14:textId="77777777" w:rsidR="001E1EF7" w:rsidRPr="00CF547B" w:rsidRDefault="001E1EF7">
            <w:pPr>
              <w:jc w:val="center"/>
              <w:rPr>
                <w:color w:val="000000"/>
                <w:sz w:val="18"/>
                <w:szCs w:val="18"/>
              </w:rPr>
            </w:pPr>
            <w:r w:rsidRPr="00CF547B">
              <w:rPr>
                <w:color w:val="000000"/>
                <w:sz w:val="18"/>
                <w:szCs w:val="18"/>
              </w:rPr>
              <w:t>root biomass</w:t>
            </w:r>
          </w:p>
        </w:tc>
        <w:tc>
          <w:tcPr>
            <w:tcW w:w="1584" w:type="dxa"/>
            <w:tcBorders>
              <w:top w:val="nil"/>
              <w:left w:val="nil"/>
              <w:bottom w:val="single" w:sz="4" w:space="0" w:color="auto"/>
              <w:right w:val="single" w:sz="4" w:space="0" w:color="auto"/>
            </w:tcBorders>
            <w:shd w:val="clear" w:color="auto" w:fill="auto"/>
            <w:vAlign w:val="center"/>
            <w:hideMark/>
          </w:tcPr>
          <w:p w14:paraId="51274083" w14:textId="77777777" w:rsidR="001E1EF7" w:rsidRPr="00CF547B" w:rsidRDefault="001E1EF7">
            <w:pPr>
              <w:jc w:val="center"/>
              <w:rPr>
                <w:b/>
                <w:bCs/>
                <w:color w:val="000000"/>
                <w:sz w:val="18"/>
                <w:szCs w:val="18"/>
              </w:rPr>
            </w:pPr>
            <w:r w:rsidRPr="00CF547B">
              <w:rPr>
                <w:b/>
                <w:bCs/>
                <w:color w:val="000000"/>
                <w:sz w:val="18"/>
                <w:szCs w:val="18"/>
              </w:rPr>
              <w:t>F = 44.1209***</w:t>
            </w:r>
          </w:p>
        </w:tc>
        <w:tc>
          <w:tcPr>
            <w:tcW w:w="1584" w:type="dxa"/>
            <w:tcBorders>
              <w:top w:val="nil"/>
              <w:left w:val="nil"/>
              <w:bottom w:val="single" w:sz="4" w:space="0" w:color="auto"/>
              <w:right w:val="single" w:sz="4" w:space="0" w:color="auto"/>
            </w:tcBorders>
            <w:shd w:val="clear" w:color="auto" w:fill="auto"/>
            <w:vAlign w:val="center"/>
            <w:hideMark/>
          </w:tcPr>
          <w:p w14:paraId="69E2CADD" w14:textId="77777777" w:rsidR="001E1EF7" w:rsidRPr="00CF547B" w:rsidRDefault="001E1EF7">
            <w:pPr>
              <w:jc w:val="center"/>
              <w:rPr>
                <w:color w:val="000000"/>
                <w:sz w:val="18"/>
                <w:szCs w:val="18"/>
              </w:rPr>
            </w:pPr>
            <w:r w:rsidRPr="00CF547B">
              <w:rPr>
                <w:color w:val="000000"/>
                <w:sz w:val="18"/>
                <w:szCs w:val="18"/>
              </w:rPr>
              <w:t>F = 2.6995</w:t>
            </w:r>
          </w:p>
        </w:tc>
        <w:tc>
          <w:tcPr>
            <w:tcW w:w="1584" w:type="dxa"/>
            <w:tcBorders>
              <w:top w:val="nil"/>
              <w:left w:val="nil"/>
              <w:bottom w:val="single" w:sz="4" w:space="0" w:color="auto"/>
              <w:right w:val="single" w:sz="4" w:space="0" w:color="auto"/>
            </w:tcBorders>
            <w:shd w:val="clear" w:color="auto" w:fill="auto"/>
            <w:vAlign w:val="center"/>
            <w:hideMark/>
          </w:tcPr>
          <w:p w14:paraId="3C8D61FE" w14:textId="77777777" w:rsidR="001E1EF7" w:rsidRPr="00CF547B" w:rsidRDefault="001E1EF7">
            <w:pPr>
              <w:jc w:val="center"/>
              <w:rPr>
                <w:color w:val="000000"/>
                <w:sz w:val="18"/>
                <w:szCs w:val="18"/>
              </w:rPr>
            </w:pPr>
            <w:r w:rsidRPr="00CF547B">
              <w:rPr>
                <w:color w:val="000000"/>
                <w:sz w:val="18"/>
                <w:szCs w:val="18"/>
              </w:rPr>
              <w:t>F = 0.9111</w:t>
            </w:r>
          </w:p>
        </w:tc>
        <w:tc>
          <w:tcPr>
            <w:tcW w:w="720" w:type="dxa"/>
            <w:tcBorders>
              <w:top w:val="nil"/>
              <w:left w:val="nil"/>
              <w:bottom w:val="single" w:sz="4" w:space="0" w:color="auto"/>
              <w:right w:val="single" w:sz="4" w:space="0" w:color="auto"/>
            </w:tcBorders>
            <w:shd w:val="clear" w:color="auto" w:fill="auto"/>
            <w:vAlign w:val="center"/>
            <w:hideMark/>
          </w:tcPr>
          <w:p w14:paraId="16F521B8" w14:textId="77777777" w:rsidR="001E1EF7" w:rsidRPr="00CF547B" w:rsidRDefault="001E1EF7">
            <w:pPr>
              <w:jc w:val="center"/>
              <w:rPr>
                <w:color w:val="000000"/>
                <w:sz w:val="18"/>
                <w:szCs w:val="18"/>
              </w:rPr>
            </w:pPr>
            <w:r w:rsidRPr="00CF547B">
              <w:rPr>
                <w:color w:val="000000"/>
                <w:sz w:val="18"/>
                <w:szCs w:val="18"/>
              </w:rPr>
              <w:t>0.130</w:t>
            </w:r>
          </w:p>
        </w:tc>
        <w:tc>
          <w:tcPr>
            <w:tcW w:w="720" w:type="dxa"/>
            <w:tcBorders>
              <w:top w:val="nil"/>
              <w:left w:val="nil"/>
              <w:bottom w:val="single" w:sz="4" w:space="0" w:color="auto"/>
              <w:right w:val="single" w:sz="4" w:space="0" w:color="auto"/>
            </w:tcBorders>
            <w:shd w:val="clear" w:color="auto" w:fill="auto"/>
            <w:vAlign w:val="center"/>
            <w:hideMark/>
          </w:tcPr>
          <w:p w14:paraId="551B5E84" w14:textId="77777777" w:rsidR="001E1EF7" w:rsidRPr="00CF547B" w:rsidRDefault="001E1EF7">
            <w:pPr>
              <w:jc w:val="center"/>
              <w:rPr>
                <w:color w:val="000000"/>
                <w:sz w:val="18"/>
                <w:szCs w:val="18"/>
              </w:rPr>
            </w:pPr>
            <w:r w:rsidRPr="00CF547B">
              <w:rPr>
                <w:color w:val="000000"/>
                <w:sz w:val="18"/>
                <w:szCs w:val="18"/>
              </w:rPr>
              <w:t>0.163</w:t>
            </w:r>
          </w:p>
        </w:tc>
      </w:tr>
      <w:tr w:rsidR="001E1EF7" w:rsidRPr="00CF547B" w14:paraId="5CD9FAF9"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7AF61890" w14:textId="77777777" w:rsidR="001E1EF7" w:rsidRPr="00CF547B" w:rsidRDefault="001E1EF7">
            <w:pPr>
              <w:jc w:val="center"/>
              <w:rPr>
                <w:color w:val="000000"/>
                <w:sz w:val="18"/>
                <w:szCs w:val="18"/>
              </w:rPr>
            </w:pPr>
            <w:r w:rsidRPr="00CF547B">
              <w:rPr>
                <w:color w:val="000000"/>
                <w:sz w:val="18"/>
                <w:szCs w:val="18"/>
              </w:rPr>
              <w:t>shoot biomass</w:t>
            </w:r>
          </w:p>
        </w:tc>
        <w:tc>
          <w:tcPr>
            <w:tcW w:w="1584" w:type="dxa"/>
            <w:tcBorders>
              <w:top w:val="nil"/>
              <w:left w:val="nil"/>
              <w:bottom w:val="single" w:sz="4" w:space="0" w:color="auto"/>
              <w:right w:val="single" w:sz="4" w:space="0" w:color="auto"/>
            </w:tcBorders>
            <w:shd w:val="clear" w:color="auto" w:fill="auto"/>
            <w:vAlign w:val="center"/>
            <w:hideMark/>
          </w:tcPr>
          <w:p w14:paraId="4E1955CE" w14:textId="77777777" w:rsidR="001E1EF7" w:rsidRPr="00CF547B" w:rsidRDefault="001E1EF7">
            <w:pPr>
              <w:jc w:val="center"/>
              <w:rPr>
                <w:b/>
                <w:bCs/>
                <w:color w:val="000000"/>
                <w:sz w:val="18"/>
                <w:szCs w:val="18"/>
              </w:rPr>
            </w:pPr>
            <w:r w:rsidRPr="00CF547B">
              <w:rPr>
                <w:b/>
                <w:bCs/>
                <w:color w:val="000000"/>
                <w:sz w:val="18"/>
                <w:szCs w:val="18"/>
              </w:rPr>
              <w:t xml:space="preserve">F </w:t>
            </w:r>
            <w:proofErr w:type="gramStart"/>
            <w:r w:rsidRPr="00CF547B">
              <w:rPr>
                <w:b/>
                <w:bCs/>
                <w:color w:val="000000"/>
                <w:sz w:val="18"/>
                <w:szCs w:val="18"/>
              </w:rPr>
              <w:t>=  178.3746</w:t>
            </w:r>
            <w:proofErr w:type="gramEnd"/>
            <w:r w:rsidRPr="00CF547B">
              <w:rPr>
                <w:b/>
                <w:bCs/>
                <w:color w:val="000000"/>
                <w:sz w:val="18"/>
                <w:szCs w:val="18"/>
              </w:rPr>
              <w:t>***</w:t>
            </w:r>
          </w:p>
        </w:tc>
        <w:tc>
          <w:tcPr>
            <w:tcW w:w="1584" w:type="dxa"/>
            <w:tcBorders>
              <w:top w:val="nil"/>
              <w:left w:val="nil"/>
              <w:bottom w:val="single" w:sz="4" w:space="0" w:color="auto"/>
              <w:right w:val="single" w:sz="4" w:space="0" w:color="auto"/>
            </w:tcBorders>
            <w:shd w:val="clear" w:color="auto" w:fill="auto"/>
            <w:vAlign w:val="center"/>
            <w:hideMark/>
          </w:tcPr>
          <w:p w14:paraId="3CFDA5AA" w14:textId="77777777" w:rsidR="001E1EF7" w:rsidRPr="00CF547B" w:rsidRDefault="001E1EF7">
            <w:pPr>
              <w:jc w:val="center"/>
              <w:rPr>
                <w:color w:val="000000"/>
                <w:sz w:val="18"/>
                <w:szCs w:val="18"/>
              </w:rPr>
            </w:pPr>
            <w:r w:rsidRPr="00CF547B">
              <w:rPr>
                <w:color w:val="000000"/>
                <w:sz w:val="18"/>
                <w:szCs w:val="18"/>
              </w:rPr>
              <w:t>F = 1.2064</w:t>
            </w:r>
          </w:p>
        </w:tc>
        <w:tc>
          <w:tcPr>
            <w:tcW w:w="1584" w:type="dxa"/>
            <w:tcBorders>
              <w:top w:val="nil"/>
              <w:left w:val="nil"/>
              <w:bottom w:val="single" w:sz="4" w:space="0" w:color="auto"/>
              <w:right w:val="single" w:sz="4" w:space="0" w:color="auto"/>
            </w:tcBorders>
            <w:shd w:val="clear" w:color="auto" w:fill="auto"/>
            <w:vAlign w:val="center"/>
            <w:hideMark/>
          </w:tcPr>
          <w:p w14:paraId="69C93ED3" w14:textId="77777777" w:rsidR="001E1EF7" w:rsidRPr="00CF547B" w:rsidRDefault="001E1EF7">
            <w:pPr>
              <w:jc w:val="center"/>
              <w:rPr>
                <w:color w:val="000000"/>
                <w:sz w:val="18"/>
                <w:szCs w:val="18"/>
              </w:rPr>
            </w:pPr>
            <w:r w:rsidRPr="00CF547B">
              <w:rPr>
                <w:color w:val="000000"/>
                <w:sz w:val="18"/>
                <w:szCs w:val="18"/>
              </w:rPr>
              <w:t>F = 0.5113</w:t>
            </w:r>
          </w:p>
        </w:tc>
        <w:tc>
          <w:tcPr>
            <w:tcW w:w="720" w:type="dxa"/>
            <w:tcBorders>
              <w:top w:val="nil"/>
              <w:left w:val="nil"/>
              <w:bottom w:val="single" w:sz="4" w:space="0" w:color="auto"/>
              <w:right w:val="single" w:sz="4" w:space="0" w:color="auto"/>
            </w:tcBorders>
            <w:shd w:val="clear" w:color="auto" w:fill="auto"/>
            <w:vAlign w:val="center"/>
            <w:hideMark/>
          </w:tcPr>
          <w:p w14:paraId="687C1D36" w14:textId="77777777" w:rsidR="001E1EF7" w:rsidRPr="00CF547B" w:rsidRDefault="001E1EF7">
            <w:pPr>
              <w:jc w:val="center"/>
              <w:rPr>
                <w:color w:val="000000"/>
                <w:sz w:val="18"/>
                <w:szCs w:val="18"/>
              </w:rPr>
            </w:pPr>
            <w:r w:rsidRPr="00CF547B">
              <w:rPr>
                <w:color w:val="000000"/>
                <w:sz w:val="18"/>
                <w:szCs w:val="18"/>
              </w:rPr>
              <w:t>0.317</w:t>
            </w:r>
          </w:p>
        </w:tc>
        <w:tc>
          <w:tcPr>
            <w:tcW w:w="720" w:type="dxa"/>
            <w:tcBorders>
              <w:top w:val="nil"/>
              <w:left w:val="nil"/>
              <w:bottom w:val="single" w:sz="4" w:space="0" w:color="auto"/>
              <w:right w:val="single" w:sz="4" w:space="0" w:color="auto"/>
            </w:tcBorders>
            <w:shd w:val="clear" w:color="auto" w:fill="auto"/>
            <w:vAlign w:val="center"/>
            <w:hideMark/>
          </w:tcPr>
          <w:p w14:paraId="7C79846B" w14:textId="77777777" w:rsidR="001E1EF7" w:rsidRPr="00CF547B" w:rsidRDefault="001E1EF7">
            <w:pPr>
              <w:jc w:val="center"/>
              <w:rPr>
                <w:color w:val="000000"/>
                <w:sz w:val="18"/>
                <w:szCs w:val="18"/>
              </w:rPr>
            </w:pPr>
            <w:r w:rsidRPr="00CF547B">
              <w:rPr>
                <w:color w:val="000000"/>
                <w:sz w:val="18"/>
                <w:szCs w:val="18"/>
              </w:rPr>
              <w:t>0.421</w:t>
            </w:r>
          </w:p>
        </w:tc>
      </w:tr>
      <w:tr w:rsidR="001E1EF7" w:rsidRPr="00CF547B" w14:paraId="18806F7D"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317E1745" w14:textId="77777777" w:rsidR="001E1EF7" w:rsidRPr="00CF547B" w:rsidRDefault="001E1EF7">
            <w:pPr>
              <w:jc w:val="center"/>
              <w:rPr>
                <w:color w:val="000000"/>
                <w:sz w:val="18"/>
                <w:szCs w:val="18"/>
              </w:rPr>
            </w:pPr>
            <w:r w:rsidRPr="00CF547B">
              <w:rPr>
                <w:color w:val="000000"/>
                <w:sz w:val="18"/>
                <w:szCs w:val="18"/>
              </w:rPr>
              <w:t>total biomass</w:t>
            </w:r>
          </w:p>
        </w:tc>
        <w:tc>
          <w:tcPr>
            <w:tcW w:w="1584" w:type="dxa"/>
            <w:tcBorders>
              <w:top w:val="nil"/>
              <w:left w:val="nil"/>
              <w:bottom w:val="single" w:sz="4" w:space="0" w:color="auto"/>
              <w:right w:val="single" w:sz="4" w:space="0" w:color="auto"/>
            </w:tcBorders>
            <w:shd w:val="clear" w:color="auto" w:fill="auto"/>
            <w:vAlign w:val="center"/>
            <w:hideMark/>
          </w:tcPr>
          <w:p w14:paraId="4D4F92B9" w14:textId="77777777" w:rsidR="001E1EF7" w:rsidRPr="00CF547B" w:rsidRDefault="001E1EF7">
            <w:pPr>
              <w:jc w:val="center"/>
              <w:rPr>
                <w:b/>
                <w:bCs/>
                <w:color w:val="000000"/>
                <w:sz w:val="18"/>
                <w:szCs w:val="18"/>
              </w:rPr>
            </w:pPr>
            <w:r w:rsidRPr="00CF547B">
              <w:rPr>
                <w:b/>
                <w:bCs/>
                <w:color w:val="000000"/>
                <w:sz w:val="18"/>
                <w:szCs w:val="18"/>
              </w:rPr>
              <w:t>F = 94.5629***</w:t>
            </w:r>
          </w:p>
        </w:tc>
        <w:tc>
          <w:tcPr>
            <w:tcW w:w="1584" w:type="dxa"/>
            <w:tcBorders>
              <w:top w:val="nil"/>
              <w:left w:val="nil"/>
              <w:bottom w:val="single" w:sz="4" w:space="0" w:color="auto"/>
              <w:right w:val="single" w:sz="4" w:space="0" w:color="auto"/>
            </w:tcBorders>
            <w:shd w:val="clear" w:color="auto" w:fill="auto"/>
            <w:vAlign w:val="center"/>
            <w:hideMark/>
          </w:tcPr>
          <w:p w14:paraId="00BCA930" w14:textId="77777777" w:rsidR="001E1EF7" w:rsidRPr="00CF547B" w:rsidRDefault="001E1EF7">
            <w:pPr>
              <w:jc w:val="center"/>
              <w:rPr>
                <w:i/>
                <w:iCs/>
                <w:color w:val="000000"/>
                <w:sz w:val="18"/>
                <w:szCs w:val="18"/>
              </w:rPr>
            </w:pPr>
            <w:r w:rsidRPr="00CF547B">
              <w:rPr>
                <w:i/>
                <w:iCs/>
                <w:color w:val="000000"/>
                <w:sz w:val="18"/>
                <w:szCs w:val="18"/>
              </w:rPr>
              <w:t xml:space="preserve">F </w:t>
            </w:r>
            <w:proofErr w:type="gramStart"/>
            <w:r w:rsidRPr="00CF547B">
              <w:rPr>
                <w:i/>
                <w:iCs/>
                <w:color w:val="000000"/>
                <w:sz w:val="18"/>
                <w:szCs w:val="18"/>
              </w:rPr>
              <w:t>=  3.2213</w:t>
            </w:r>
            <w:proofErr w:type="gramEnd"/>
            <w:r w:rsidRPr="00CF547B">
              <w:rPr>
                <w:i/>
                <w:iCs/>
                <w:color w:val="000000"/>
                <w:sz w:val="18"/>
                <w:szCs w:val="18"/>
              </w:rPr>
              <w:t xml:space="preserve"> #</w:t>
            </w:r>
          </w:p>
        </w:tc>
        <w:tc>
          <w:tcPr>
            <w:tcW w:w="1584" w:type="dxa"/>
            <w:tcBorders>
              <w:top w:val="nil"/>
              <w:left w:val="nil"/>
              <w:bottom w:val="single" w:sz="4" w:space="0" w:color="auto"/>
              <w:right w:val="single" w:sz="4" w:space="0" w:color="auto"/>
            </w:tcBorders>
            <w:shd w:val="clear" w:color="auto" w:fill="auto"/>
            <w:vAlign w:val="center"/>
            <w:hideMark/>
          </w:tcPr>
          <w:p w14:paraId="60B35214" w14:textId="77777777" w:rsidR="001E1EF7" w:rsidRPr="00CF547B" w:rsidRDefault="001E1EF7">
            <w:pPr>
              <w:jc w:val="center"/>
              <w:rPr>
                <w:color w:val="000000"/>
                <w:sz w:val="18"/>
                <w:szCs w:val="18"/>
              </w:rPr>
            </w:pPr>
            <w:r w:rsidRPr="00CF547B">
              <w:rPr>
                <w:color w:val="000000"/>
                <w:sz w:val="18"/>
                <w:szCs w:val="18"/>
              </w:rPr>
              <w:t>F = 1.0857</w:t>
            </w:r>
          </w:p>
        </w:tc>
        <w:tc>
          <w:tcPr>
            <w:tcW w:w="720" w:type="dxa"/>
            <w:tcBorders>
              <w:top w:val="nil"/>
              <w:left w:val="nil"/>
              <w:bottom w:val="single" w:sz="4" w:space="0" w:color="auto"/>
              <w:right w:val="single" w:sz="4" w:space="0" w:color="auto"/>
            </w:tcBorders>
            <w:shd w:val="clear" w:color="auto" w:fill="auto"/>
            <w:vAlign w:val="center"/>
            <w:hideMark/>
          </w:tcPr>
          <w:p w14:paraId="5A60B995" w14:textId="77777777" w:rsidR="001E1EF7" w:rsidRPr="00CF547B" w:rsidRDefault="001E1EF7">
            <w:pPr>
              <w:jc w:val="center"/>
              <w:rPr>
                <w:color w:val="000000"/>
                <w:sz w:val="18"/>
                <w:szCs w:val="18"/>
              </w:rPr>
            </w:pPr>
            <w:r w:rsidRPr="00CF547B">
              <w:rPr>
                <w:color w:val="000000"/>
                <w:sz w:val="18"/>
                <w:szCs w:val="18"/>
              </w:rPr>
              <w:t>0.225</w:t>
            </w:r>
          </w:p>
        </w:tc>
        <w:tc>
          <w:tcPr>
            <w:tcW w:w="720" w:type="dxa"/>
            <w:tcBorders>
              <w:top w:val="nil"/>
              <w:left w:val="nil"/>
              <w:bottom w:val="single" w:sz="4" w:space="0" w:color="auto"/>
              <w:right w:val="single" w:sz="4" w:space="0" w:color="auto"/>
            </w:tcBorders>
            <w:shd w:val="clear" w:color="auto" w:fill="auto"/>
            <w:vAlign w:val="center"/>
            <w:hideMark/>
          </w:tcPr>
          <w:p w14:paraId="4BBC7925" w14:textId="77777777" w:rsidR="001E1EF7" w:rsidRPr="00CF547B" w:rsidRDefault="001E1EF7">
            <w:pPr>
              <w:jc w:val="center"/>
              <w:rPr>
                <w:color w:val="000000"/>
                <w:sz w:val="18"/>
                <w:szCs w:val="18"/>
              </w:rPr>
            </w:pPr>
            <w:r w:rsidRPr="00CF547B">
              <w:rPr>
                <w:color w:val="000000"/>
                <w:sz w:val="18"/>
                <w:szCs w:val="18"/>
              </w:rPr>
              <w:t>0.287</w:t>
            </w:r>
          </w:p>
        </w:tc>
      </w:tr>
      <w:tr w:rsidR="001E1EF7" w:rsidRPr="00CF547B" w14:paraId="36FCF442"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1241C93B" w14:textId="77777777" w:rsidR="001E1EF7" w:rsidRPr="00CF547B" w:rsidRDefault="001E1EF7">
            <w:pPr>
              <w:jc w:val="center"/>
              <w:rPr>
                <w:color w:val="000000"/>
                <w:sz w:val="18"/>
                <w:szCs w:val="18"/>
              </w:rPr>
            </w:pPr>
            <w:r w:rsidRPr="00CF547B">
              <w:rPr>
                <w:color w:val="000000"/>
                <w:sz w:val="18"/>
                <w:szCs w:val="18"/>
              </w:rPr>
              <w:t>max height</w:t>
            </w:r>
          </w:p>
        </w:tc>
        <w:tc>
          <w:tcPr>
            <w:tcW w:w="1584" w:type="dxa"/>
            <w:tcBorders>
              <w:top w:val="nil"/>
              <w:left w:val="nil"/>
              <w:bottom w:val="single" w:sz="4" w:space="0" w:color="auto"/>
              <w:right w:val="single" w:sz="4" w:space="0" w:color="auto"/>
            </w:tcBorders>
            <w:shd w:val="clear" w:color="auto" w:fill="auto"/>
            <w:vAlign w:val="center"/>
            <w:hideMark/>
          </w:tcPr>
          <w:p w14:paraId="00D1A678" w14:textId="77777777" w:rsidR="001E1EF7" w:rsidRPr="00CF547B" w:rsidRDefault="001E1EF7">
            <w:pPr>
              <w:jc w:val="center"/>
              <w:rPr>
                <w:color w:val="000000"/>
                <w:sz w:val="18"/>
                <w:szCs w:val="18"/>
              </w:rPr>
            </w:pPr>
            <w:r w:rsidRPr="00CF547B">
              <w:rPr>
                <w:color w:val="000000"/>
                <w:sz w:val="18"/>
                <w:szCs w:val="18"/>
              </w:rPr>
              <w:t xml:space="preserve">F </w:t>
            </w:r>
            <w:proofErr w:type="gramStart"/>
            <w:r w:rsidRPr="00CF547B">
              <w:rPr>
                <w:color w:val="000000"/>
                <w:sz w:val="18"/>
                <w:szCs w:val="18"/>
              </w:rPr>
              <w:t>=  2</w:t>
            </w:r>
            <w:proofErr w:type="gramEnd"/>
            <w:r w:rsidRPr="00CF547B">
              <w:rPr>
                <w:color w:val="000000"/>
                <w:sz w:val="18"/>
                <w:szCs w:val="18"/>
              </w:rPr>
              <w:t>.1731</w:t>
            </w:r>
          </w:p>
        </w:tc>
        <w:tc>
          <w:tcPr>
            <w:tcW w:w="1584" w:type="dxa"/>
            <w:tcBorders>
              <w:top w:val="nil"/>
              <w:left w:val="nil"/>
              <w:bottom w:val="single" w:sz="4" w:space="0" w:color="auto"/>
              <w:right w:val="single" w:sz="4" w:space="0" w:color="auto"/>
            </w:tcBorders>
            <w:shd w:val="clear" w:color="auto" w:fill="auto"/>
            <w:vAlign w:val="center"/>
            <w:hideMark/>
          </w:tcPr>
          <w:p w14:paraId="05EBE865" w14:textId="77777777" w:rsidR="001E1EF7" w:rsidRPr="00CF547B" w:rsidRDefault="001E1EF7">
            <w:pPr>
              <w:jc w:val="center"/>
              <w:rPr>
                <w:color w:val="000000"/>
                <w:sz w:val="18"/>
                <w:szCs w:val="18"/>
              </w:rPr>
            </w:pPr>
            <w:r w:rsidRPr="00CF547B">
              <w:rPr>
                <w:color w:val="000000"/>
                <w:sz w:val="18"/>
                <w:szCs w:val="18"/>
              </w:rPr>
              <w:t>F = 0.0069</w:t>
            </w:r>
          </w:p>
        </w:tc>
        <w:tc>
          <w:tcPr>
            <w:tcW w:w="1584" w:type="dxa"/>
            <w:tcBorders>
              <w:top w:val="nil"/>
              <w:left w:val="nil"/>
              <w:bottom w:val="single" w:sz="4" w:space="0" w:color="auto"/>
              <w:right w:val="single" w:sz="4" w:space="0" w:color="auto"/>
            </w:tcBorders>
            <w:shd w:val="clear" w:color="auto" w:fill="auto"/>
            <w:vAlign w:val="center"/>
            <w:hideMark/>
          </w:tcPr>
          <w:p w14:paraId="463F10E8" w14:textId="77777777" w:rsidR="001E1EF7" w:rsidRPr="00CF547B" w:rsidRDefault="001E1EF7">
            <w:pPr>
              <w:jc w:val="center"/>
              <w:rPr>
                <w:color w:val="000000"/>
                <w:sz w:val="18"/>
                <w:szCs w:val="18"/>
              </w:rPr>
            </w:pPr>
            <w:r w:rsidRPr="00CF547B">
              <w:rPr>
                <w:color w:val="000000"/>
                <w:sz w:val="18"/>
                <w:szCs w:val="18"/>
              </w:rPr>
              <w:t xml:space="preserve">F </w:t>
            </w:r>
            <w:proofErr w:type="gramStart"/>
            <w:r w:rsidRPr="00CF547B">
              <w:rPr>
                <w:color w:val="000000"/>
                <w:sz w:val="18"/>
                <w:szCs w:val="18"/>
              </w:rPr>
              <w:t>=  1</w:t>
            </w:r>
            <w:proofErr w:type="gramEnd"/>
            <w:r w:rsidRPr="00CF547B">
              <w:rPr>
                <w:color w:val="000000"/>
                <w:sz w:val="18"/>
                <w:szCs w:val="18"/>
              </w:rPr>
              <w:t>.1009</w:t>
            </w:r>
          </w:p>
        </w:tc>
        <w:tc>
          <w:tcPr>
            <w:tcW w:w="720" w:type="dxa"/>
            <w:tcBorders>
              <w:top w:val="nil"/>
              <w:left w:val="nil"/>
              <w:bottom w:val="single" w:sz="4" w:space="0" w:color="auto"/>
              <w:right w:val="single" w:sz="4" w:space="0" w:color="auto"/>
            </w:tcBorders>
            <w:shd w:val="clear" w:color="auto" w:fill="auto"/>
            <w:vAlign w:val="center"/>
            <w:hideMark/>
          </w:tcPr>
          <w:p w14:paraId="7C786BAD" w14:textId="77777777" w:rsidR="001E1EF7" w:rsidRPr="00CF547B" w:rsidRDefault="001E1EF7">
            <w:pPr>
              <w:jc w:val="center"/>
              <w:rPr>
                <w:color w:val="000000"/>
                <w:sz w:val="18"/>
                <w:szCs w:val="18"/>
              </w:rPr>
            </w:pPr>
            <w:r w:rsidRPr="00CF547B">
              <w:rPr>
                <w:color w:val="000000"/>
                <w:sz w:val="18"/>
                <w:szCs w:val="18"/>
              </w:rPr>
              <w:t>0.002</w:t>
            </w:r>
          </w:p>
        </w:tc>
        <w:tc>
          <w:tcPr>
            <w:tcW w:w="720" w:type="dxa"/>
            <w:tcBorders>
              <w:top w:val="nil"/>
              <w:left w:val="nil"/>
              <w:bottom w:val="single" w:sz="4" w:space="0" w:color="auto"/>
              <w:right w:val="single" w:sz="4" w:space="0" w:color="auto"/>
            </w:tcBorders>
            <w:shd w:val="clear" w:color="auto" w:fill="auto"/>
            <w:vAlign w:val="center"/>
            <w:hideMark/>
          </w:tcPr>
          <w:p w14:paraId="32C7D32B" w14:textId="77777777" w:rsidR="001E1EF7" w:rsidRPr="00CF547B" w:rsidRDefault="001E1EF7">
            <w:pPr>
              <w:jc w:val="center"/>
              <w:rPr>
                <w:color w:val="000000"/>
                <w:sz w:val="18"/>
                <w:szCs w:val="18"/>
              </w:rPr>
            </w:pPr>
            <w:r w:rsidRPr="00CF547B">
              <w:rPr>
                <w:color w:val="000000"/>
                <w:sz w:val="18"/>
                <w:szCs w:val="18"/>
              </w:rPr>
              <w:t>0.128</w:t>
            </w:r>
          </w:p>
        </w:tc>
      </w:tr>
      <w:tr w:rsidR="001E1EF7" w:rsidRPr="00CF547B" w14:paraId="73C34720"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50E0D414" w14:textId="1F16297F" w:rsidR="001E1EF7" w:rsidRPr="00CF547B" w:rsidRDefault="001E1EF7">
            <w:pPr>
              <w:jc w:val="center"/>
              <w:rPr>
                <w:b/>
                <w:bCs/>
                <w:color w:val="000000"/>
                <w:sz w:val="18"/>
                <w:szCs w:val="18"/>
              </w:rPr>
            </w:pPr>
            <w:r w:rsidRPr="00CF547B">
              <w:rPr>
                <w:b/>
                <w:bCs/>
                <w:color w:val="000000"/>
                <w:sz w:val="18"/>
                <w:szCs w:val="18"/>
              </w:rPr>
              <w:t>RESOURCE ALLOCATION</w:t>
            </w:r>
          </w:p>
        </w:tc>
        <w:tc>
          <w:tcPr>
            <w:tcW w:w="1584" w:type="dxa"/>
            <w:tcBorders>
              <w:top w:val="nil"/>
              <w:left w:val="nil"/>
              <w:bottom w:val="single" w:sz="4" w:space="0" w:color="auto"/>
              <w:right w:val="single" w:sz="4" w:space="0" w:color="auto"/>
            </w:tcBorders>
            <w:shd w:val="clear" w:color="auto" w:fill="auto"/>
            <w:vAlign w:val="center"/>
            <w:hideMark/>
          </w:tcPr>
          <w:p w14:paraId="5C34F023"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5ED45A1"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A95264E"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36EB38B5"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8EB3E55"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1AF765C8"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258C8765" w14:textId="77777777" w:rsidR="001E1EF7" w:rsidRPr="00CF547B" w:rsidRDefault="001E1EF7">
            <w:pPr>
              <w:jc w:val="center"/>
              <w:rPr>
                <w:color w:val="000000"/>
                <w:sz w:val="18"/>
                <w:szCs w:val="18"/>
              </w:rPr>
            </w:pPr>
            <w:r w:rsidRPr="00CF547B">
              <w:rPr>
                <w:color w:val="000000"/>
                <w:sz w:val="18"/>
                <w:szCs w:val="18"/>
              </w:rPr>
              <w:t>R:S ratio</w:t>
            </w:r>
          </w:p>
        </w:tc>
        <w:tc>
          <w:tcPr>
            <w:tcW w:w="1584" w:type="dxa"/>
            <w:tcBorders>
              <w:top w:val="nil"/>
              <w:left w:val="nil"/>
              <w:bottom w:val="single" w:sz="4" w:space="0" w:color="auto"/>
              <w:right w:val="single" w:sz="4" w:space="0" w:color="auto"/>
            </w:tcBorders>
            <w:shd w:val="clear" w:color="auto" w:fill="auto"/>
            <w:vAlign w:val="center"/>
            <w:hideMark/>
          </w:tcPr>
          <w:p w14:paraId="1B32EF68" w14:textId="77777777" w:rsidR="001E1EF7" w:rsidRPr="00CF547B" w:rsidRDefault="001E1EF7">
            <w:pPr>
              <w:jc w:val="center"/>
              <w:rPr>
                <w:b/>
                <w:bCs/>
                <w:color w:val="000000"/>
                <w:sz w:val="18"/>
                <w:szCs w:val="18"/>
              </w:rPr>
            </w:pPr>
            <w:r w:rsidRPr="00CF547B">
              <w:rPr>
                <w:b/>
                <w:bCs/>
                <w:color w:val="000000"/>
                <w:sz w:val="18"/>
                <w:szCs w:val="18"/>
              </w:rPr>
              <w:t>F = 36.5018***</w:t>
            </w:r>
          </w:p>
        </w:tc>
        <w:tc>
          <w:tcPr>
            <w:tcW w:w="1584" w:type="dxa"/>
            <w:tcBorders>
              <w:top w:val="nil"/>
              <w:left w:val="nil"/>
              <w:bottom w:val="single" w:sz="4" w:space="0" w:color="auto"/>
              <w:right w:val="single" w:sz="4" w:space="0" w:color="auto"/>
            </w:tcBorders>
            <w:shd w:val="clear" w:color="auto" w:fill="auto"/>
            <w:vAlign w:val="center"/>
            <w:hideMark/>
          </w:tcPr>
          <w:p w14:paraId="0C1727B9" w14:textId="77777777" w:rsidR="001E1EF7" w:rsidRPr="00CF547B" w:rsidRDefault="001E1EF7">
            <w:pPr>
              <w:jc w:val="center"/>
              <w:rPr>
                <w:color w:val="000000"/>
                <w:sz w:val="18"/>
                <w:szCs w:val="18"/>
              </w:rPr>
            </w:pPr>
            <w:r w:rsidRPr="00CF547B">
              <w:rPr>
                <w:color w:val="000000"/>
                <w:sz w:val="18"/>
                <w:szCs w:val="18"/>
              </w:rPr>
              <w:t xml:space="preserve">F </w:t>
            </w:r>
            <w:proofErr w:type="gramStart"/>
            <w:r w:rsidRPr="00CF547B">
              <w:rPr>
                <w:color w:val="000000"/>
                <w:sz w:val="18"/>
                <w:szCs w:val="18"/>
              </w:rPr>
              <w:t>=  2</w:t>
            </w:r>
            <w:proofErr w:type="gramEnd"/>
            <w:r w:rsidRPr="00CF547B">
              <w:rPr>
                <w:color w:val="000000"/>
                <w:sz w:val="18"/>
                <w:szCs w:val="18"/>
              </w:rPr>
              <w:t>.1155</w:t>
            </w:r>
          </w:p>
        </w:tc>
        <w:tc>
          <w:tcPr>
            <w:tcW w:w="1584" w:type="dxa"/>
            <w:tcBorders>
              <w:top w:val="nil"/>
              <w:left w:val="nil"/>
              <w:bottom w:val="single" w:sz="4" w:space="0" w:color="auto"/>
              <w:right w:val="single" w:sz="4" w:space="0" w:color="auto"/>
            </w:tcBorders>
            <w:shd w:val="clear" w:color="auto" w:fill="auto"/>
            <w:vAlign w:val="center"/>
            <w:hideMark/>
          </w:tcPr>
          <w:p w14:paraId="6F5BADDC" w14:textId="77777777" w:rsidR="001E1EF7" w:rsidRPr="00CF547B" w:rsidRDefault="001E1EF7">
            <w:pPr>
              <w:jc w:val="center"/>
              <w:rPr>
                <w:color w:val="000000"/>
                <w:sz w:val="18"/>
                <w:szCs w:val="18"/>
              </w:rPr>
            </w:pPr>
            <w:r w:rsidRPr="00CF547B">
              <w:rPr>
                <w:color w:val="000000"/>
                <w:sz w:val="18"/>
                <w:szCs w:val="18"/>
              </w:rPr>
              <w:t>F = 0.6739</w:t>
            </w:r>
          </w:p>
        </w:tc>
        <w:tc>
          <w:tcPr>
            <w:tcW w:w="720" w:type="dxa"/>
            <w:tcBorders>
              <w:top w:val="nil"/>
              <w:left w:val="nil"/>
              <w:bottom w:val="single" w:sz="4" w:space="0" w:color="auto"/>
              <w:right w:val="single" w:sz="4" w:space="0" w:color="auto"/>
            </w:tcBorders>
            <w:shd w:val="clear" w:color="auto" w:fill="auto"/>
            <w:vAlign w:val="center"/>
            <w:hideMark/>
          </w:tcPr>
          <w:p w14:paraId="2B29BFF8" w14:textId="77777777" w:rsidR="001E1EF7" w:rsidRPr="00CF547B" w:rsidRDefault="001E1EF7">
            <w:pPr>
              <w:jc w:val="center"/>
              <w:rPr>
                <w:color w:val="000000"/>
                <w:sz w:val="18"/>
                <w:szCs w:val="18"/>
              </w:rPr>
            </w:pPr>
            <w:r w:rsidRPr="00CF547B">
              <w:rPr>
                <w:color w:val="000000"/>
                <w:sz w:val="18"/>
                <w:szCs w:val="18"/>
              </w:rPr>
              <w:t>0.077</w:t>
            </w:r>
          </w:p>
        </w:tc>
        <w:tc>
          <w:tcPr>
            <w:tcW w:w="720" w:type="dxa"/>
            <w:tcBorders>
              <w:top w:val="nil"/>
              <w:left w:val="nil"/>
              <w:bottom w:val="single" w:sz="4" w:space="0" w:color="auto"/>
              <w:right w:val="single" w:sz="4" w:space="0" w:color="auto"/>
            </w:tcBorders>
            <w:shd w:val="clear" w:color="auto" w:fill="auto"/>
            <w:vAlign w:val="center"/>
            <w:hideMark/>
          </w:tcPr>
          <w:p w14:paraId="7BB6480F" w14:textId="77777777" w:rsidR="001E1EF7" w:rsidRPr="00CF547B" w:rsidRDefault="001E1EF7">
            <w:pPr>
              <w:jc w:val="center"/>
              <w:rPr>
                <w:color w:val="000000"/>
                <w:sz w:val="18"/>
                <w:szCs w:val="18"/>
              </w:rPr>
            </w:pPr>
            <w:r w:rsidRPr="00CF547B">
              <w:rPr>
                <w:color w:val="000000"/>
                <w:sz w:val="18"/>
                <w:szCs w:val="18"/>
              </w:rPr>
              <w:t>0.133</w:t>
            </w:r>
          </w:p>
        </w:tc>
      </w:tr>
      <w:tr w:rsidR="001E1EF7" w:rsidRPr="00CF547B" w14:paraId="0EEC9CD2"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200866BA" w14:textId="77777777" w:rsidR="001E1EF7" w:rsidRPr="00CF547B" w:rsidRDefault="001E1EF7">
            <w:pPr>
              <w:jc w:val="center"/>
              <w:rPr>
                <w:color w:val="000000"/>
                <w:sz w:val="18"/>
                <w:szCs w:val="18"/>
              </w:rPr>
            </w:pPr>
            <w:r w:rsidRPr="00CF547B">
              <w:rPr>
                <w:color w:val="000000"/>
                <w:sz w:val="18"/>
                <w:szCs w:val="18"/>
              </w:rPr>
              <w:t>RGR</w:t>
            </w:r>
          </w:p>
        </w:tc>
        <w:tc>
          <w:tcPr>
            <w:tcW w:w="1584" w:type="dxa"/>
            <w:tcBorders>
              <w:top w:val="nil"/>
              <w:left w:val="nil"/>
              <w:bottom w:val="single" w:sz="4" w:space="0" w:color="auto"/>
              <w:right w:val="single" w:sz="4" w:space="0" w:color="auto"/>
            </w:tcBorders>
            <w:shd w:val="clear" w:color="auto" w:fill="auto"/>
            <w:vAlign w:val="center"/>
            <w:hideMark/>
          </w:tcPr>
          <w:p w14:paraId="7D59A277" w14:textId="77777777" w:rsidR="001E1EF7" w:rsidRPr="00CF547B" w:rsidRDefault="001E1EF7">
            <w:pPr>
              <w:jc w:val="center"/>
              <w:rPr>
                <w:b/>
                <w:bCs/>
                <w:color w:val="000000"/>
                <w:sz w:val="18"/>
                <w:szCs w:val="18"/>
              </w:rPr>
            </w:pPr>
            <w:r w:rsidRPr="00CF547B">
              <w:rPr>
                <w:b/>
                <w:bCs/>
                <w:color w:val="000000"/>
                <w:sz w:val="18"/>
                <w:szCs w:val="18"/>
              </w:rPr>
              <w:t>F = 12.1817***</w:t>
            </w:r>
          </w:p>
        </w:tc>
        <w:tc>
          <w:tcPr>
            <w:tcW w:w="1584" w:type="dxa"/>
            <w:tcBorders>
              <w:top w:val="nil"/>
              <w:left w:val="nil"/>
              <w:bottom w:val="single" w:sz="4" w:space="0" w:color="auto"/>
              <w:right w:val="single" w:sz="4" w:space="0" w:color="auto"/>
            </w:tcBorders>
            <w:shd w:val="clear" w:color="auto" w:fill="auto"/>
            <w:vAlign w:val="center"/>
            <w:hideMark/>
          </w:tcPr>
          <w:p w14:paraId="72BAB892" w14:textId="77777777" w:rsidR="001E1EF7" w:rsidRPr="00CF547B" w:rsidRDefault="001E1EF7">
            <w:pPr>
              <w:jc w:val="center"/>
              <w:rPr>
                <w:color w:val="000000"/>
                <w:sz w:val="18"/>
                <w:szCs w:val="18"/>
              </w:rPr>
            </w:pPr>
            <w:r w:rsidRPr="00CF547B">
              <w:rPr>
                <w:color w:val="000000"/>
                <w:sz w:val="18"/>
                <w:szCs w:val="18"/>
              </w:rPr>
              <w:t>F = 0.0119</w:t>
            </w:r>
          </w:p>
        </w:tc>
        <w:tc>
          <w:tcPr>
            <w:tcW w:w="1584" w:type="dxa"/>
            <w:tcBorders>
              <w:top w:val="nil"/>
              <w:left w:val="nil"/>
              <w:bottom w:val="single" w:sz="4" w:space="0" w:color="auto"/>
              <w:right w:val="single" w:sz="4" w:space="0" w:color="auto"/>
            </w:tcBorders>
            <w:shd w:val="clear" w:color="auto" w:fill="auto"/>
            <w:vAlign w:val="center"/>
            <w:hideMark/>
          </w:tcPr>
          <w:p w14:paraId="0047B74C" w14:textId="77777777" w:rsidR="001E1EF7" w:rsidRPr="00CF547B" w:rsidRDefault="001E1EF7">
            <w:pPr>
              <w:jc w:val="center"/>
              <w:rPr>
                <w:color w:val="000000"/>
                <w:sz w:val="18"/>
                <w:szCs w:val="18"/>
              </w:rPr>
            </w:pPr>
            <w:r w:rsidRPr="00CF547B">
              <w:rPr>
                <w:color w:val="000000"/>
                <w:sz w:val="18"/>
                <w:szCs w:val="18"/>
              </w:rPr>
              <w:t>F = 0.1523</w:t>
            </w:r>
          </w:p>
        </w:tc>
        <w:tc>
          <w:tcPr>
            <w:tcW w:w="720" w:type="dxa"/>
            <w:tcBorders>
              <w:top w:val="nil"/>
              <w:left w:val="nil"/>
              <w:bottom w:val="single" w:sz="4" w:space="0" w:color="auto"/>
              <w:right w:val="single" w:sz="4" w:space="0" w:color="auto"/>
            </w:tcBorders>
            <w:shd w:val="clear" w:color="auto" w:fill="auto"/>
            <w:vAlign w:val="center"/>
            <w:hideMark/>
          </w:tcPr>
          <w:p w14:paraId="5A4F94A2" w14:textId="77777777" w:rsidR="001E1EF7" w:rsidRPr="00CF547B" w:rsidRDefault="001E1EF7">
            <w:pPr>
              <w:jc w:val="center"/>
              <w:rPr>
                <w:color w:val="000000"/>
                <w:sz w:val="18"/>
                <w:szCs w:val="18"/>
              </w:rPr>
            </w:pPr>
            <w:r w:rsidRPr="00CF547B">
              <w:rPr>
                <w:color w:val="000000"/>
                <w:sz w:val="18"/>
                <w:szCs w:val="18"/>
              </w:rPr>
              <w:t>0.017</w:t>
            </w:r>
          </w:p>
        </w:tc>
        <w:tc>
          <w:tcPr>
            <w:tcW w:w="720" w:type="dxa"/>
            <w:tcBorders>
              <w:top w:val="nil"/>
              <w:left w:val="nil"/>
              <w:bottom w:val="single" w:sz="4" w:space="0" w:color="auto"/>
              <w:right w:val="single" w:sz="4" w:space="0" w:color="auto"/>
            </w:tcBorders>
            <w:shd w:val="clear" w:color="auto" w:fill="auto"/>
            <w:vAlign w:val="center"/>
            <w:hideMark/>
          </w:tcPr>
          <w:p w14:paraId="3A05E345" w14:textId="77777777" w:rsidR="001E1EF7" w:rsidRPr="00CF547B" w:rsidRDefault="001E1EF7">
            <w:pPr>
              <w:jc w:val="center"/>
              <w:rPr>
                <w:color w:val="000000"/>
                <w:sz w:val="18"/>
                <w:szCs w:val="18"/>
              </w:rPr>
            </w:pPr>
            <w:r w:rsidRPr="00CF547B">
              <w:rPr>
                <w:color w:val="000000"/>
                <w:sz w:val="18"/>
                <w:szCs w:val="18"/>
              </w:rPr>
              <w:t>0.055</w:t>
            </w:r>
          </w:p>
        </w:tc>
      </w:tr>
      <w:tr w:rsidR="001E1EF7" w:rsidRPr="00CF547B" w14:paraId="521A92D1"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2648D418" w14:textId="77777777" w:rsidR="001E1EF7" w:rsidRPr="00CF547B" w:rsidRDefault="001E1EF7">
            <w:pPr>
              <w:jc w:val="center"/>
              <w:rPr>
                <w:color w:val="000000"/>
                <w:sz w:val="18"/>
                <w:szCs w:val="18"/>
              </w:rPr>
            </w:pPr>
            <w:r w:rsidRPr="00CF547B">
              <w:rPr>
                <w:color w:val="000000"/>
                <w:sz w:val="18"/>
                <w:szCs w:val="18"/>
              </w:rPr>
              <w:t>SLA</w:t>
            </w:r>
          </w:p>
        </w:tc>
        <w:tc>
          <w:tcPr>
            <w:tcW w:w="1584" w:type="dxa"/>
            <w:tcBorders>
              <w:top w:val="nil"/>
              <w:left w:val="nil"/>
              <w:bottom w:val="single" w:sz="4" w:space="0" w:color="auto"/>
              <w:right w:val="single" w:sz="4" w:space="0" w:color="auto"/>
            </w:tcBorders>
            <w:shd w:val="clear" w:color="auto" w:fill="auto"/>
            <w:vAlign w:val="center"/>
            <w:hideMark/>
          </w:tcPr>
          <w:p w14:paraId="52FD7236" w14:textId="77777777" w:rsidR="001E1EF7" w:rsidRPr="00CF547B" w:rsidRDefault="001E1EF7">
            <w:pPr>
              <w:jc w:val="center"/>
              <w:rPr>
                <w:color w:val="000000"/>
                <w:sz w:val="18"/>
                <w:szCs w:val="18"/>
              </w:rPr>
            </w:pPr>
            <w:r w:rsidRPr="00CF547B">
              <w:rPr>
                <w:color w:val="000000"/>
                <w:sz w:val="18"/>
                <w:szCs w:val="18"/>
              </w:rPr>
              <w:t>F = 2.0644</w:t>
            </w:r>
          </w:p>
        </w:tc>
        <w:tc>
          <w:tcPr>
            <w:tcW w:w="1584" w:type="dxa"/>
            <w:tcBorders>
              <w:top w:val="nil"/>
              <w:left w:val="nil"/>
              <w:bottom w:val="single" w:sz="4" w:space="0" w:color="auto"/>
              <w:right w:val="single" w:sz="4" w:space="0" w:color="auto"/>
            </w:tcBorders>
            <w:shd w:val="clear" w:color="auto" w:fill="auto"/>
            <w:vAlign w:val="center"/>
            <w:hideMark/>
          </w:tcPr>
          <w:p w14:paraId="6013651F" w14:textId="77777777" w:rsidR="001E1EF7" w:rsidRPr="00CF547B" w:rsidRDefault="001E1EF7">
            <w:pPr>
              <w:jc w:val="center"/>
              <w:rPr>
                <w:color w:val="000000"/>
                <w:sz w:val="18"/>
                <w:szCs w:val="18"/>
              </w:rPr>
            </w:pPr>
            <w:r w:rsidRPr="00CF547B">
              <w:rPr>
                <w:color w:val="000000"/>
                <w:sz w:val="18"/>
                <w:szCs w:val="18"/>
              </w:rPr>
              <w:t>F = 0.5044</w:t>
            </w:r>
          </w:p>
        </w:tc>
        <w:tc>
          <w:tcPr>
            <w:tcW w:w="1584" w:type="dxa"/>
            <w:tcBorders>
              <w:top w:val="nil"/>
              <w:left w:val="nil"/>
              <w:bottom w:val="single" w:sz="4" w:space="0" w:color="auto"/>
              <w:right w:val="single" w:sz="4" w:space="0" w:color="auto"/>
            </w:tcBorders>
            <w:shd w:val="clear" w:color="auto" w:fill="auto"/>
            <w:vAlign w:val="center"/>
            <w:hideMark/>
          </w:tcPr>
          <w:p w14:paraId="631B387E" w14:textId="33E532B3" w:rsidR="001E1EF7" w:rsidRPr="00CF547B" w:rsidRDefault="00CA5CC0">
            <w:pPr>
              <w:jc w:val="center"/>
              <w:rPr>
                <w:color w:val="000000"/>
                <w:sz w:val="18"/>
                <w:szCs w:val="18"/>
              </w:rPr>
            </w:pPr>
            <w:proofErr w:type="gramStart"/>
            <w:r>
              <w:rPr>
                <w:color w:val="000000"/>
                <w:sz w:val="18"/>
                <w:szCs w:val="18"/>
              </w:rPr>
              <w:t>]=</w:t>
            </w:r>
            <w:proofErr w:type="gramEnd"/>
            <w:r w:rsidR="001E1EF7" w:rsidRPr="00CF547B">
              <w:rPr>
                <w:color w:val="000000"/>
                <w:sz w:val="18"/>
                <w:szCs w:val="18"/>
              </w:rPr>
              <w:t>F = 0.1812</w:t>
            </w:r>
          </w:p>
        </w:tc>
        <w:tc>
          <w:tcPr>
            <w:tcW w:w="720" w:type="dxa"/>
            <w:tcBorders>
              <w:top w:val="nil"/>
              <w:left w:val="nil"/>
              <w:bottom w:val="single" w:sz="4" w:space="0" w:color="auto"/>
              <w:right w:val="single" w:sz="4" w:space="0" w:color="auto"/>
            </w:tcBorders>
            <w:shd w:val="clear" w:color="auto" w:fill="auto"/>
            <w:vAlign w:val="center"/>
            <w:hideMark/>
          </w:tcPr>
          <w:p w14:paraId="265318A2" w14:textId="77777777" w:rsidR="001E1EF7" w:rsidRPr="00CF547B" w:rsidRDefault="001E1EF7">
            <w:pPr>
              <w:jc w:val="center"/>
              <w:rPr>
                <w:color w:val="000000"/>
                <w:sz w:val="18"/>
                <w:szCs w:val="18"/>
              </w:rPr>
            </w:pPr>
            <w:r w:rsidRPr="00CF547B">
              <w:rPr>
                <w:color w:val="000000"/>
                <w:sz w:val="18"/>
                <w:szCs w:val="18"/>
              </w:rPr>
              <w:t>0.008</w:t>
            </w:r>
          </w:p>
        </w:tc>
        <w:tc>
          <w:tcPr>
            <w:tcW w:w="720" w:type="dxa"/>
            <w:tcBorders>
              <w:top w:val="nil"/>
              <w:left w:val="nil"/>
              <w:bottom w:val="single" w:sz="4" w:space="0" w:color="auto"/>
              <w:right w:val="single" w:sz="4" w:space="0" w:color="auto"/>
            </w:tcBorders>
            <w:shd w:val="clear" w:color="auto" w:fill="auto"/>
            <w:vAlign w:val="center"/>
            <w:hideMark/>
          </w:tcPr>
          <w:p w14:paraId="5CE4D70A" w14:textId="77777777" w:rsidR="001E1EF7" w:rsidRPr="00CF547B" w:rsidRDefault="001E1EF7">
            <w:pPr>
              <w:jc w:val="center"/>
              <w:rPr>
                <w:color w:val="000000"/>
                <w:sz w:val="18"/>
                <w:szCs w:val="18"/>
              </w:rPr>
            </w:pPr>
            <w:r w:rsidRPr="00CF547B">
              <w:rPr>
                <w:color w:val="000000"/>
                <w:sz w:val="18"/>
                <w:szCs w:val="18"/>
              </w:rPr>
              <w:t>0.067</w:t>
            </w:r>
          </w:p>
        </w:tc>
      </w:tr>
      <w:tr w:rsidR="001E1EF7" w:rsidRPr="00CF547B" w14:paraId="1D5C8410"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607F4340" w14:textId="77777777" w:rsidR="001E1EF7" w:rsidRPr="00CF547B" w:rsidRDefault="001E1EF7">
            <w:pPr>
              <w:jc w:val="center"/>
              <w:rPr>
                <w:color w:val="000000"/>
                <w:sz w:val="18"/>
                <w:szCs w:val="18"/>
              </w:rPr>
            </w:pPr>
            <w:r w:rsidRPr="00CF547B">
              <w:rPr>
                <w:color w:val="000000"/>
                <w:sz w:val="18"/>
                <w:szCs w:val="18"/>
              </w:rPr>
              <w:t>LDMC</w:t>
            </w:r>
          </w:p>
        </w:tc>
        <w:tc>
          <w:tcPr>
            <w:tcW w:w="1584" w:type="dxa"/>
            <w:tcBorders>
              <w:top w:val="nil"/>
              <w:left w:val="nil"/>
              <w:bottom w:val="single" w:sz="4" w:space="0" w:color="auto"/>
              <w:right w:val="single" w:sz="4" w:space="0" w:color="auto"/>
            </w:tcBorders>
            <w:shd w:val="clear" w:color="auto" w:fill="auto"/>
            <w:vAlign w:val="center"/>
            <w:hideMark/>
          </w:tcPr>
          <w:p w14:paraId="0D43DA9A" w14:textId="77777777" w:rsidR="001E1EF7" w:rsidRPr="00CF547B" w:rsidRDefault="001E1EF7">
            <w:pPr>
              <w:jc w:val="center"/>
              <w:rPr>
                <w:b/>
                <w:bCs/>
                <w:color w:val="000000"/>
                <w:sz w:val="18"/>
                <w:szCs w:val="18"/>
              </w:rPr>
            </w:pPr>
            <w:r w:rsidRPr="00CF547B">
              <w:rPr>
                <w:b/>
                <w:bCs/>
                <w:color w:val="000000"/>
                <w:sz w:val="18"/>
                <w:szCs w:val="18"/>
              </w:rPr>
              <w:t>F = 8.3839**</w:t>
            </w:r>
          </w:p>
        </w:tc>
        <w:tc>
          <w:tcPr>
            <w:tcW w:w="1584" w:type="dxa"/>
            <w:tcBorders>
              <w:top w:val="nil"/>
              <w:left w:val="nil"/>
              <w:bottom w:val="single" w:sz="4" w:space="0" w:color="auto"/>
              <w:right w:val="single" w:sz="4" w:space="0" w:color="auto"/>
            </w:tcBorders>
            <w:shd w:val="clear" w:color="auto" w:fill="auto"/>
            <w:vAlign w:val="center"/>
            <w:hideMark/>
          </w:tcPr>
          <w:p w14:paraId="7F25EC15" w14:textId="77777777" w:rsidR="001E1EF7" w:rsidRPr="00CF547B" w:rsidRDefault="001E1EF7">
            <w:pPr>
              <w:jc w:val="center"/>
              <w:rPr>
                <w:color w:val="000000"/>
                <w:sz w:val="18"/>
                <w:szCs w:val="18"/>
              </w:rPr>
            </w:pPr>
            <w:r w:rsidRPr="00CF547B">
              <w:rPr>
                <w:color w:val="000000"/>
                <w:sz w:val="18"/>
                <w:szCs w:val="18"/>
              </w:rPr>
              <w:t>F = 1.2024</w:t>
            </w:r>
          </w:p>
        </w:tc>
        <w:tc>
          <w:tcPr>
            <w:tcW w:w="1584" w:type="dxa"/>
            <w:tcBorders>
              <w:top w:val="nil"/>
              <w:left w:val="nil"/>
              <w:bottom w:val="single" w:sz="4" w:space="0" w:color="auto"/>
              <w:right w:val="single" w:sz="4" w:space="0" w:color="auto"/>
            </w:tcBorders>
            <w:shd w:val="clear" w:color="auto" w:fill="auto"/>
            <w:vAlign w:val="center"/>
            <w:hideMark/>
          </w:tcPr>
          <w:p w14:paraId="6CDECCEC" w14:textId="22E4EA1C" w:rsidR="001E1EF7" w:rsidRPr="00CF547B" w:rsidRDefault="001E1EF7">
            <w:pPr>
              <w:jc w:val="center"/>
              <w:rPr>
                <w:color w:val="000000"/>
                <w:sz w:val="18"/>
                <w:szCs w:val="18"/>
              </w:rPr>
            </w:pPr>
            <w:r w:rsidRPr="00CF547B">
              <w:rPr>
                <w:color w:val="000000"/>
                <w:sz w:val="18"/>
                <w:szCs w:val="18"/>
              </w:rPr>
              <w:t>F = 0.5974</w:t>
            </w:r>
          </w:p>
        </w:tc>
        <w:tc>
          <w:tcPr>
            <w:tcW w:w="720" w:type="dxa"/>
            <w:tcBorders>
              <w:top w:val="nil"/>
              <w:left w:val="nil"/>
              <w:bottom w:val="single" w:sz="4" w:space="0" w:color="auto"/>
              <w:right w:val="single" w:sz="4" w:space="0" w:color="auto"/>
            </w:tcBorders>
            <w:shd w:val="clear" w:color="auto" w:fill="auto"/>
            <w:vAlign w:val="center"/>
            <w:hideMark/>
          </w:tcPr>
          <w:p w14:paraId="3A687E22" w14:textId="77777777" w:rsidR="001E1EF7" w:rsidRPr="00CF547B" w:rsidRDefault="001E1EF7">
            <w:pPr>
              <w:jc w:val="center"/>
              <w:rPr>
                <w:color w:val="000000"/>
                <w:sz w:val="18"/>
                <w:szCs w:val="18"/>
              </w:rPr>
            </w:pPr>
            <w:r w:rsidRPr="00CF547B">
              <w:rPr>
                <w:color w:val="000000"/>
                <w:sz w:val="18"/>
                <w:szCs w:val="18"/>
              </w:rPr>
              <w:t>0.030</w:t>
            </w:r>
          </w:p>
        </w:tc>
        <w:tc>
          <w:tcPr>
            <w:tcW w:w="720" w:type="dxa"/>
            <w:tcBorders>
              <w:top w:val="nil"/>
              <w:left w:val="nil"/>
              <w:bottom w:val="single" w:sz="4" w:space="0" w:color="auto"/>
              <w:right w:val="single" w:sz="4" w:space="0" w:color="auto"/>
            </w:tcBorders>
            <w:shd w:val="clear" w:color="auto" w:fill="auto"/>
            <w:vAlign w:val="center"/>
            <w:hideMark/>
          </w:tcPr>
          <w:p w14:paraId="55BBB6B1" w14:textId="77777777" w:rsidR="001E1EF7" w:rsidRPr="00CF547B" w:rsidRDefault="001E1EF7">
            <w:pPr>
              <w:jc w:val="center"/>
              <w:rPr>
                <w:color w:val="000000"/>
                <w:sz w:val="18"/>
                <w:szCs w:val="18"/>
              </w:rPr>
            </w:pPr>
            <w:r w:rsidRPr="00CF547B">
              <w:rPr>
                <w:color w:val="000000"/>
                <w:sz w:val="18"/>
                <w:szCs w:val="18"/>
              </w:rPr>
              <w:t>0.067</w:t>
            </w:r>
          </w:p>
        </w:tc>
      </w:tr>
      <w:tr w:rsidR="001E1EF7" w:rsidRPr="00CF547B" w14:paraId="3324BA01"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7CE251E9" w14:textId="31F1EB53" w:rsidR="001E1EF7" w:rsidRPr="00CF547B" w:rsidRDefault="001E1EF7">
            <w:pPr>
              <w:jc w:val="center"/>
              <w:rPr>
                <w:b/>
                <w:bCs/>
                <w:color w:val="000000"/>
                <w:sz w:val="18"/>
                <w:szCs w:val="18"/>
              </w:rPr>
            </w:pPr>
            <w:r w:rsidRPr="00CF547B">
              <w:rPr>
                <w:b/>
                <w:bCs/>
                <w:color w:val="000000"/>
                <w:sz w:val="18"/>
                <w:szCs w:val="18"/>
              </w:rPr>
              <w:t>SURVIVAL</w:t>
            </w:r>
          </w:p>
        </w:tc>
        <w:tc>
          <w:tcPr>
            <w:tcW w:w="1584" w:type="dxa"/>
            <w:tcBorders>
              <w:top w:val="nil"/>
              <w:left w:val="nil"/>
              <w:bottom w:val="single" w:sz="4" w:space="0" w:color="auto"/>
              <w:right w:val="single" w:sz="4" w:space="0" w:color="auto"/>
            </w:tcBorders>
            <w:shd w:val="clear" w:color="auto" w:fill="auto"/>
            <w:vAlign w:val="center"/>
            <w:hideMark/>
          </w:tcPr>
          <w:p w14:paraId="116D42F2" w14:textId="77777777" w:rsidR="001E1EF7" w:rsidRPr="00CF547B" w:rsidRDefault="001E1EF7">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7ADF596"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57B353C2"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15A11245"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5F469DE8"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4572C393"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23008158" w14:textId="77777777" w:rsidR="001E1EF7" w:rsidRPr="00CF547B" w:rsidRDefault="001E1EF7">
            <w:pPr>
              <w:jc w:val="center"/>
              <w:rPr>
                <w:color w:val="000000"/>
                <w:sz w:val="18"/>
                <w:szCs w:val="18"/>
              </w:rPr>
            </w:pPr>
            <w:r w:rsidRPr="00CF547B">
              <w:rPr>
                <w:color w:val="000000"/>
                <w:sz w:val="18"/>
                <w:szCs w:val="18"/>
              </w:rPr>
              <w:t xml:space="preserve">mortality </w:t>
            </w:r>
          </w:p>
        </w:tc>
        <w:tc>
          <w:tcPr>
            <w:tcW w:w="1584" w:type="dxa"/>
            <w:tcBorders>
              <w:top w:val="nil"/>
              <w:left w:val="nil"/>
              <w:bottom w:val="single" w:sz="4" w:space="0" w:color="auto"/>
              <w:right w:val="single" w:sz="4" w:space="0" w:color="auto"/>
            </w:tcBorders>
            <w:shd w:val="clear" w:color="auto" w:fill="auto"/>
            <w:vAlign w:val="center"/>
            <w:hideMark/>
          </w:tcPr>
          <w:p w14:paraId="656EE3A9" w14:textId="77777777" w:rsidR="001E1EF7" w:rsidRPr="00CF547B" w:rsidRDefault="001E1EF7">
            <w:pPr>
              <w:jc w:val="center"/>
              <w:rPr>
                <w:color w:val="000000"/>
                <w:sz w:val="18"/>
                <w:szCs w:val="18"/>
              </w:rPr>
            </w:pPr>
            <w:r w:rsidRPr="00CF547B">
              <w:rPr>
                <w:color w:val="000000"/>
                <w:sz w:val="18"/>
                <w:szCs w:val="18"/>
              </w:rPr>
              <w:t>X2 = 1.5009</w:t>
            </w:r>
          </w:p>
        </w:tc>
        <w:tc>
          <w:tcPr>
            <w:tcW w:w="1584" w:type="dxa"/>
            <w:tcBorders>
              <w:top w:val="nil"/>
              <w:left w:val="nil"/>
              <w:bottom w:val="single" w:sz="4" w:space="0" w:color="auto"/>
              <w:right w:val="single" w:sz="4" w:space="0" w:color="auto"/>
            </w:tcBorders>
            <w:shd w:val="clear" w:color="auto" w:fill="auto"/>
            <w:vAlign w:val="center"/>
            <w:hideMark/>
          </w:tcPr>
          <w:p w14:paraId="6A20AA4D" w14:textId="77777777" w:rsidR="001E1EF7" w:rsidRPr="00CF547B" w:rsidRDefault="001E1EF7">
            <w:pPr>
              <w:jc w:val="center"/>
              <w:rPr>
                <w:color w:val="000000"/>
                <w:sz w:val="18"/>
                <w:szCs w:val="18"/>
              </w:rPr>
            </w:pPr>
            <w:r w:rsidRPr="00CF547B">
              <w:rPr>
                <w:color w:val="000000"/>
                <w:sz w:val="18"/>
                <w:szCs w:val="18"/>
              </w:rPr>
              <w:t>X2 = 2.5306</w:t>
            </w:r>
          </w:p>
        </w:tc>
        <w:tc>
          <w:tcPr>
            <w:tcW w:w="1584" w:type="dxa"/>
            <w:tcBorders>
              <w:top w:val="nil"/>
              <w:left w:val="nil"/>
              <w:bottom w:val="single" w:sz="4" w:space="0" w:color="auto"/>
              <w:right w:val="single" w:sz="4" w:space="0" w:color="auto"/>
            </w:tcBorders>
            <w:shd w:val="clear" w:color="auto" w:fill="auto"/>
            <w:vAlign w:val="center"/>
            <w:hideMark/>
          </w:tcPr>
          <w:p w14:paraId="023238FF" w14:textId="77777777" w:rsidR="001E1EF7" w:rsidRPr="00CF547B" w:rsidRDefault="001E1EF7">
            <w:pPr>
              <w:jc w:val="center"/>
              <w:rPr>
                <w:color w:val="000000"/>
                <w:sz w:val="18"/>
                <w:szCs w:val="18"/>
              </w:rPr>
            </w:pPr>
            <w:r w:rsidRPr="00CF547B">
              <w:rPr>
                <w:color w:val="000000"/>
                <w:sz w:val="18"/>
                <w:szCs w:val="18"/>
              </w:rPr>
              <w:t>X2 = 0.3944</w:t>
            </w:r>
          </w:p>
        </w:tc>
        <w:tc>
          <w:tcPr>
            <w:tcW w:w="720" w:type="dxa"/>
            <w:tcBorders>
              <w:top w:val="nil"/>
              <w:left w:val="nil"/>
              <w:bottom w:val="single" w:sz="4" w:space="0" w:color="auto"/>
              <w:right w:val="single" w:sz="4" w:space="0" w:color="auto"/>
            </w:tcBorders>
            <w:shd w:val="clear" w:color="auto" w:fill="auto"/>
            <w:vAlign w:val="center"/>
            <w:hideMark/>
          </w:tcPr>
          <w:p w14:paraId="5BC14D20" w14:textId="77777777" w:rsidR="001E1EF7" w:rsidRPr="00CF547B" w:rsidRDefault="001E1EF7">
            <w:pPr>
              <w:jc w:val="center"/>
              <w:rPr>
                <w:color w:val="000000"/>
                <w:sz w:val="18"/>
                <w:szCs w:val="18"/>
              </w:rPr>
            </w:pPr>
            <w:r w:rsidRPr="00CF547B">
              <w:rPr>
                <w:color w:val="000000"/>
                <w:sz w:val="18"/>
                <w:szCs w:val="18"/>
              </w:rPr>
              <w:t>0.017</w:t>
            </w:r>
          </w:p>
        </w:tc>
        <w:tc>
          <w:tcPr>
            <w:tcW w:w="720" w:type="dxa"/>
            <w:tcBorders>
              <w:top w:val="nil"/>
              <w:left w:val="nil"/>
              <w:bottom w:val="single" w:sz="4" w:space="0" w:color="auto"/>
              <w:right w:val="single" w:sz="4" w:space="0" w:color="auto"/>
            </w:tcBorders>
            <w:shd w:val="clear" w:color="auto" w:fill="auto"/>
            <w:vAlign w:val="center"/>
            <w:hideMark/>
          </w:tcPr>
          <w:p w14:paraId="21B8B133" w14:textId="77777777" w:rsidR="001E1EF7" w:rsidRPr="00CF547B" w:rsidRDefault="001E1EF7">
            <w:pPr>
              <w:jc w:val="center"/>
              <w:rPr>
                <w:color w:val="000000"/>
                <w:sz w:val="18"/>
                <w:szCs w:val="18"/>
              </w:rPr>
            </w:pPr>
            <w:r w:rsidRPr="00CF547B">
              <w:rPr>
                <w:color w:val="000000"/>
                <w:sz w:val="18"/>
                <w:szCs w:val="18"/>
              </w:rPr>
              <w:t>0.048</w:t>
            </w:r>
          </w:p>
        </w:tc>
      </w:tr>
      <w:tr w:rsidR="001E1EF7" w:rsidRPr="00CF547B" w14:paraId="027C0F75"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26C49F92" w14:textId="22C132A9" w:rsidR="001E1EF7" w:rsidRPr="00CF547B" w:rsidRDefault="001E1EF7">
            <w:pPr>
              <w:jc w:val="center"/>
              <w:rPr>
                <w:b/>
                <w:bCs/>
                <w:color w:val="000000"/>
                <w:sz w:val="18"/>
                <w:szCs w:val="18"/>
              </w:rPr>
            </w:pPr>
            <w:r w:rsidRPr="00CF547B">
              <w:rPr>
                <w:b/>
                <w:bCs/>
                <w:color w:val="000000"/>
                <w:sz w:val="18"/>
                <w:szCs w:val="18"/>
              </w:rPr>
              <w:t>REPRODUCTI</w:t>
            </w:r>
            <w:r w:rsidR="00920018" w:rsidRPr="00CF547B">
              <w:rPr>
                <w:b/>
                <w:bCs/>
                <w:color w:val="000000"/>
                <w:sz w:val="18"/>
                <w:szCs w:val="18"/>
              </w:rPr>
              <w:t>ON</w:t>
            </w:r>
          </w:p>
        </w:tc>
        <w:tc>
          <w:tcPr>
            <w:tcW w:w="1584" w:type="dxa"/>
            <w:tcBorders>
              <w:top w:val="nil"/>
              <w:left w:val="nil"/>
              <w:bottom w:val="single" w:sz="4" w:space="0" w:color="auto"/>
              <w:right w:val="single" w:sz="4" w:space="0" w:color="auto"/>
            </w:tcBorders>
            <w:shd w:val="clear" w:color="auto" w:fill="auto"/>
            <w:vAlign w:val="center"/>
            <w:hideMark/>
          </w:tcPr>
          <w:p w14:paraId="602A6021" w14:textId="77777777" w:rsidR="001E1EF7" w:rsidRPr="00CF547B" w:rsidRDefault="001E1EF7">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54B6C5C0"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02CD48F2" w14:textId="77777777" w:rsidR="001E1EF7" w:rsidRPr="00CF547B" w:rsidRDefault="001E1EF7">
            <w:pPr>
              <w:jc w:val="center"/>
              <w:rPr>
                <w:b/>
                <w:bCs/>
                <w:color w:val="000000"/>
                <w:sz w:val="18"/>
                <w:szCs w:val="18"/>
              </w:rPr>
            </w:pPr>
            <w:r w:rsidRPr="00CF547B">
              <w:rPr>
                <w:b/>
                <w:bCs/>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18741880"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38DC9CE7"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541309F5"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6C699E31" w14:textId="77777777" w:rsidR="001E1EF7" w:rsidRPr="00CF547B" w:rsidRDefault="001E1EF7">
            <w:pPr>
              <w:jc w:val="center"/>
              <w:rPr>
                <w:color w:val="000000"/>
                <w:sz w:val="18"/>
                <w:szCs w:val="18"/>
              </w:rPr>
            </w:pPr>
            <w:r w:rsidRPr="00CF547B">
              <w:rPr>
                <w:color w:val="000000"/>
                <w:sz w:val="18"/>
                <w:szCs w:val="18"/>
              </w:rPr>
              <w:t>days to flowering</w:t>
            </w:r>
          </w:p>
        </w:tc>
        <w:tc>
          <w:tcPr>
            <w:tcW w:w="1584" w:type="dxa"/>
            <w:tcBorders>
              <w:top w:val="nil"/>
              <w:left w:val="nil"/>
              <w:bottom w:val="single" w:sz="4" w:space="0" w:color="auto"/>
              <w:right w:val="single" w:sz="4" w:space="0" w:color="auto"/>
            </w:tcBorders>
            <w:shd w:val="clear" w:color="auto" w:fill="auto"/>
            <w:vAlign w:val="center"/>
            <w:hideMark/>
          </w:tcPr>
          <w:p w14:paraId="2AE6C1D4" w14:textId="77777777" w:rsidR="001E1EF7" w:rsidRPr="00CF547B" w:rsidRDefault="001E1EF7">
            <w:pPr>
              <w:jc w:val="center"/>
              <w:rPr>
                <w:color w:val="000000"/>
                <w:sz w:val="18"/>
                <w:szCs w:val="18"/>
              </w:rPr>
            </w:pPr>
            <w:r w:rsidRPr="00CF547B">
              <w:rPr>
                <w:color w:val="000000"/>
                <w:sz w:val="18"/>
                <w:szCs w:val="18"/>
              </w:rPr>
              <w:t xml:space="preserve">X2 </w:t>
            </w:r>
            <w:proofErr w:type="gramStart"/>
            <w:r w:rsidRPr="00CF547B">
              <w:rPr>
                <w:color w:val="000000"/>
                <w:sz w:val="18"/>
                <w:szCs w:val="18"/>
              </w:rPr>
              <w:t>=  1</w:t>
            </w:r>
            <w:proofErr w:type="gramEnd"/>
            <w:r w:rsidRPr="00CF547B">
              <w:rPr>
                <w:color w:val="000000"/>
                <w:sz w:val="18"/>
                <w:szCs w:val="18"/>
              </w:rPr>
              <w:t>.8167</w:t>
            </w:r>
          </w:p>
        </w:tc>
        <w:tc>
          <w:tcPr>
            <w:tcW w:w="1584" w:type="dxa"/>
            <w:tcBorders>
              <w:top w:val="nil"/>
              <w:left w:val="nil"/>
              <w:bottom w:val="single" w:sz="4" w:space="0" w:color="auto"/>
              <w:right w:val="single" w:sz="4" w:space="0" w:color="auto"/>
            </w:tcBorders>
            <w:shd w:val="clear" w:color="auto" w:fill="auto"/>
            <w:vAlign w:val="center"/>
            <w:hideMark/>
          </w:tcPr>
          <w:p w14:paraId="71A6AE84" w14:textId="77777777" w:rsidR="001E1EF7" w:rsidRPr="00CF547B" w:rsidRDefault="001E1EF7">
            <w:pPr>
              <w:jc w:val="center"/>
              <w:rPr>
                <w:color w:val="000000"/>
                <w:sz w:val="18"/>
                <w:szCs w:val="18"/>
              </w:rPr>
            </w:pPr>
            <w:r w:rsidRPr="00CF547B">
              <w:rPr>
                <w:color w:val="000000"/>
                <w:sz w:val="18"/>
                <w:szCs w:val="18"/>
              </w:rPr>
              <w:t>X2 = 0.8656</w:t>
            </w:r>
          </w:p>
        </w:tc>
        <w:tc>
          <w:tcPr>
            <w:tcW w:w="1584" w:type="dxa"/>
            <w:tcBorders>
              <w:top w:val="nil"/>
              <w:left w:val="nil"/>
              <w:bottom w:val="single" w:sz="4" w:space="0" w:color="auto"/>
              <w:right w:val="single" w:sz="4" w:space="0" w:color="auto"/>
            </w:tcBorders>
            <w:shd w:val="clear" w:color="auto" w:fill="auto"/>
            <w:vAlign w:val="center"/>
            <w:hideMark/>
          </w:tcPr>
          <w:p w14:paraId="2281E941" w14:textId="77777777" w:rsidR="001E1EF7" w:rsidRPr="00CF547B" w:rsidRDefault="001E1EF7">
            <w:pPr>
              <w:jc w:val="center"/>
              <w:rPr>
                <w:color w:val="000000"/>
                <w:sz w:val="18"/>
                <w:szCs w:val="18"/>
              </w:rPr>
            </w:pPr>
            <w:r w:rsidRPr="00CF547B">
              <w:rPr>
                <w:color w:val="000000"/>
                <w:sz w:val="18"/>
                <w:szCs w:val="18"/>
              </w:rPr>
              <w:t>X2 = 0.8667</w:t>
            </w:r>
          </w:p>
        </w:tc>
        <w:tc>
          <w:tcPr>
            <w:tcW w:w="720" w:type="dxa"/>
            <w:tcBorders>
              <w:top w:val="nil"/>
              <w:left w:val="nil"/>
              <w:bottom w:val="single" w:sz="4" w:space="0" w:color="auto"/>
              <w:right w:val="single" w:sz="4" w:space="0" w:color="auto"/>
            </w:tcBorders>
            <w:shd w:val="clear" w:color="auto" w:fill="auto"/>
            <w:vAlign w:val="center"/>
            <w:hideMark/>
          </w:tcPr>
          <w:p w14:paraId="6CDE1A48" w14:textId="77777777" w:rsidR="001E1EF7" w:rsidRPr="00CF547B" w:rsidRDefault="001E1EF7">
            <w:pPr>
              <w:jc w:val="center"/>
              <w:rPr>
                <w:color w:val="000000"/>
                <w:sz w:val="18"/>
                <w:szCs w:val="18"/>
              </w:rPr>
            </w:pPr>
            <w:r w:rsidRPr="00CF547B">
              <w:rPr>
                <w:color w:val="000000"/>
                <w:sz w:val="18"/>
                <w:szCs w:val="18"/>
              </w:rPr>
              <w:t>0.047</w:t>
            </w:r>
          </w:p>
        </w:tc>
        <w:tc>
          <w:tcPr>
            <w:tcW w:w="720" w:type="dxa"/>
            <w:tcBorders>
              <w:top w:val="nil"/>
              <w:left w:val="nil"/>
              <w:bottom w:val="single" w:sz="4" w:space="0" w:color="auto"/>
              <w:right w:val="single" w:sz="4" w:space="0" w:color="auto"/>
            </w:tcBorders>
            <w:shd w:val="clear" w:color="auto" w:fill="auto"/>
            <w:vAlign w:val="center"/>
            <w:hideMark/>
          </w:tcPr>
          <w:p w14:paraId="1FA33ACA" w14:textId="77777777" w:rsidR="001E1EF7" w:rsidRPr="00CF547B" w:rsidRDefault="001E1EF7">
            <w:pPr>
              <w:jc w:val="center"/>
              <w:rPr>
                <w:color w:val="000000"/>
                <w:sz w:val="18"/>
                <w:szCs w:val="18"/>
              </w:rPr>
            </w:pPr>
            <w:r w:rsidRPr="00CF547B">
              <w:rPr>
                <w:color w:val="000000"/>
                <w:sz w:val="18"/>
                <w:szCs w:val="18"/>
              </w:rPr>
              <w:t>0.112</w:t>
            </w:r>
          </w:p>
        </w:tc>
      </w:tr>
      <w:tr w:rsidR="001E1EF7" w:rsidRPr="00CF547B" w14:paraId="4BBEB1E5"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7971ED24" w14:textId="77777777" w:rsidR="001E1EF7" w:rsidRPr="00CF547B" w:rsidRDefault="001E1EF7">
            <w:pPr>
              <w:jc w:val="center"/>
              <w:rPr>
                <w:color w:val="000000"/>
                <w:sz w:val="18"/>
                <w:szCs w:val="18"/>
              </w:rPr>
            </w:pPr>
            <w:r w:rsidRPr="00CF547B">
              <w:rPr>
                <w:color w:val="000000"/>
                <w:sz w:val="18"/>
                <w:szCs w:val="18"/>
              </w:rPr>
              <w:t>number flowered</w:t>
            </w:r>
          </w:p>
        </w:tc>
        <w:tc>
          <w:tcPr>
            <w:tcW w:w="1584" w:type="dxa"/>
            <w:tcBorders>
              <w:top w:val="nil"/>
              <w:left w:val="nil"/>
              <w:bottom w:val="single" w:sz="4" w:space="0" w:color="auto"/>
              <w:right w:val="single" w:sz="4" w:space="0" w:color="auto"/>
            </w:tcBorders>
            <w:shd w:val="clear" w:color="auto" w:fill="auto"/>
            <w:vAlign w:val="center"/>
            <w:hideMark/>
          </w:tcPr>
          <w:p w14:paraId="22A388EC"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6C88F89"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073777C1"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5F9D9B0"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0D212615"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061753EC"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6DBB75DB" w14:textId="77777777" w:rsidR="001E1EF7" w:rsidRPr="00CF547B" w:rsidRDefault="001E1EF7">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shd w:val="clear" w:color="auto" w:fill="auto"/>
            <w:vAlign w:val="center"/>
            <w:hideMark/>
          </w:tcPr>
          <w:p w14:paraId="4BA54054" w14:textId="77777777" w:rsidR="001E1EF7" w:rsidRPr="00CF547B" w:rsidRDefault="001E1EF7">
            <w:pPr>
              <w:jc w:val="center"/>
              <w:rPr>
                <w:b/>
                <w:bCs/>
                <w:color w:val="000000"/>
                <w:sz w:val="18"/>
                <w:szCs w:val="18"/>
              </w:rPr>
            </w:pPr>
            <w:r w:rsidRPr="00CF547B">
              <w:rPr>
                <w:b/>
                <w:bCs/>
                <w:color w:val="000000"/>
                <w:sz w:val="18"/>
                <w:szCs w:val="18"/>
              </w:rPr>
              <w:t>X2 = 11.3193***</w:t>
            </w:r>
          </w:p>
        </w:tc>
        <w:tc>
          <w:tcPr>
            <w:tcW w:w="1584" w:type="dxa"/>
            <w:tcBorders>
              <w:top w:val="nil"/>
              <w:left w:val="nil"/>
              <w:bottom w:val="single" w:sz="4" w:space="0" w:color="auto"/>
              <w:right w:val="single" w:sz="4" w:space="0" w:color="auto"/>
            </w:tcBorders>
            <w:shd w:val="clear" w:color="auto" w:fill="auto"/>
            <w:vAlign w:val="center"/>
            <w:hideMark/>
          </w:tcPr>
          <w:p w14:paraId="1DA1B467" w14:textId="77777777" w:rsidR="001E1EF7" w:rsidRPr="00CF547B" w:rsidRDefault="001E1EF7">
            <w:pPr>
              <w:jc w:val="center"/>
              <w:rPr>
                <w:b/>
                <w:bCs/>
                <w:color w:val="000000"/>
                <w:sz w:val="18"/>
                <w:szCs w:val="18"/>
              </w:rPr>
            </w:pPr>
            <w:r w:rsidRPr="00CF547B">
              <w:rPr>
                <w:b/>
                <w:bCs/>
                <w:color w:val="000000"/>
                <w:sz w:val="18"/>
                <w:szCs w:val="18"/>
              </w:rPr>
              <w:t>X2 = 7.8754**</w:t>
            </w:r>
          </w:p>
        </w:tc>
        <w:tc>
          <w:tcPr>
            <w:tcW w:w="1584" w:type="dxa"/>
            <w:tcBorders>
              <w:top w:val="nil"/>
              <w:left w:val="nil"/>
              <w:bottom w:val="single" w:sz="4" w:space="0" w:color="auto"/>
              <w:right w:val="single" w:sz="4" w:space="0" w:color="auto"/>
            </w:tcBorders>
            <w:shd w:val="clear" w:color="auto" w:fill="auto"/>
            <w:vAlign w:val="center"/>
            <w:hideMark/>
          </w:tcPr>
          <w:p w14:paraId="5F929DBF" w14:textId="77777777" w:rsidR="001E1EF7" w:rsidRPr="00CF547B" w:rsidRDefault="001E1EF7">
            <w:pPr>
              <w:jc w:val="center"/>
              <w:rPr>
                <w:color w:val="000000"/>
                <w:sz w:val="18"/>
                <w:szCs w:val="18"/>
              </w:rPr>
            </w:pPr>
            <w:r w:rsidRPr="00CF547B">
              <w:rPr>
                <w:color w:val="000000"/>
                <w:sz w:val="18"/>
                <w:szCs w:val="18"/>
              </w:rPr>
              <w:t>X2 = 0.0077</w:t>
            </w:r>
          </w:p>
        </w:tc>
        <w:tc>
          <w:tcPr>
            <w:tcW w:w="720" w:type="dxa"/>
            <w:tcBorders>
              <w:top w:val="nil"/>
              <w:left w:val="nil"/>
              <w:bottom w:val="single" w:sz="4" w:space="0" w:color="auto"/>
              <w:right w:val="single" w:sz="4" w:space="0" w:color="auto"/>
            </w:tcBorders>
            <w:shd w:val="clear" w:color="auto" w:fill="auto"/>
            <w:vAlign w:val="center"/>
            <w:hideMark/>
          </w:tcPr>
          <w:p w14:paraId="16BA896C" w14:textId="77777777" w:rsidR="001E1EF7" w:rsidRPr="00CF547B" w:rsidRDefault="001E1EF7">
            <w:pPr>
              <w:jc w:val="center"/>
              <w:rPr>
                <w:color w:val="000000"/>
                <w:sz w:val="18"/>
                <w:szCs w:val="18"/>
              </w:rPr>
            </w:pPr>
            <w:r w:rsidRPr="00CF547B">
              <w:rPr>
                <w:color w:val="000000"/>
                <w:sz w:val="18"/>
                <w:szCs w:val="18"/>
              </w:rPr>
              <w:t>0.147</w:t>
            </w:r>
          </w:p>
        </w:tc>
        <w:tc>
          <w:tcPr>
            <w:tcW w:w="720" w:type="dxa"/>
            <w:tcBorders>
              <w:top w:val="nil"/>
              <w:left w:val="nil"/>
              <w:bottom w:val="single" w:sz="4" w:space="0" w:color="auto"/>
              <w:right w:val="single" w:sz="4" w:space="0" w:color="auto"/>
            </w:tcBorders>
            <w:shd w:val="clear" w:color="auto" w:fill="auto"/>
            <w:vAlign w:val="center"/>
            <w:hideMark/>
          </w:tcPr>
          <w:p w14:paraId="0D36B055" w14:textId="77777777" w:rsidR="001E1EF7" w:rsidRPr="00CF547B" w:rsidRDefault="001E1EF7">
            <w:pPr>
              <w:jc w:val="center"/>
              <w:rPr>
                <w:color w:val="000000"/>
                <w:sz w:val="18"/>
                <w:szCs w:val="18"/>
              </w:rPr>
            </w:pPr>
            <w:r w:rsidRPr="00CF547B">
              <w:rPr>
                <w:color w:val="000000"/>
                <w:sz w:val="18"/>
                <w:szCs w:val="18"/>
              </w:rPr>
              <w:t>0.482</w:t>
            </w:r>
          </w:p>
        </w:tc>
      </w:tr>
      <w:tr w:rsidR="001E1EF7" w:rsidRPr="00CF547B" w14:paraId="24ED08A3"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47FB2A33" w14:textId="77777777" w:rsidR="001E1EF7" w:rsidRPr="00CF547B" w:rsidRDefault="001E1EF7">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shd w:val="clear" w:color="auto" w:fill="auto"/>
            <w:vAlign w:val="center"/>
            <w:hideMark/>
          </w:tcPr>
          <w:p w14:paraId="098EB97A" w14:textId="77777777" w:rsidR="001E1EF7" w:rsidRPr="00CF547B" w:rsidRDefault="001E1EF7">
            <w:pPr>
              <w:jc w:val="center"/>
              <w:rPr>
                <w:color w:val="000000"/>
                <w:sz w:val="18"/>
                <w:szCs w:val="18"/>
              </w:rPr>
            </w:pPr>
            <w:r w:rsidRPr="00CF547B">
              <w:rPr>
                <w:color w:val="000000"/>
                <w:sz w:val="18"/>
                <w:szCs w:val="18"/>
              </w:rPr>
              <w:t>X2 = 0.204</w:t>
            </w:r>
          </w:p>
        </w:tc>
        <w:tc>
          <w:tcPr>
            <w:tcW w:w="1584" w:type="dxa"/>
            <w:tcBorders>
              <w:top w:val="nil"/>
              <w:left w:val="nil"/>
              <w:bottom w:val="single" w:sz="4" w:space="0" w:color="auto"/>
              <w:right w:val="single" w:sz="4" w:space="0" w:color="auto"/>
            </w:tcBorders>
            <w:shd w:val="clear" w:color="auto" w:fill="auto"/>
            <w:vAlign w:val="center"/>
            <w:hideMark/>
          </w:tcPr>
          <w:p w14:paraId="436E33B8" w14:textId="77777777" w:rsidR="001E1EF7" w:rsidRPr="00CF547B" w:rsidRDefault="001E1EF7">
            <w:pPr>
              <w:jc w:val="center"/>
              <w:rPr>
                <w:color w:val="000000"/>
                <w:sz w:val="18"/>
                <w:szCs w:val="18"/>
              </w:rPr>
            </w:pPr>
            <w:r w:rsidRPr="00CF547B">
              <w:rPr>
                <w:color w:val="000000"/>
                <w:sz w:val="18"/>
                <w:szCs w:val="18"/>
              </w:rPr>
              <w:t>X2 = 0.8181</w:t>
            </w:r>
          </w:p>
        </w:tc>
        <w:tc>
          <w:tcPr>
            <w:tcW w:w="1584" w:type="dxa"/>
            <w:tcBorders>
              <w:top w:val="nil"/>
              <w:left w:val="nil"/>
              <w:bottom w:val="single" w:sz="4" w:space="0" w:color="auto"/>
              <w:right w:val="single" w:sz="4" w:space="0" w:color="auto"/>
            </w:tcBorders>
            <w:shd w:val="clear" w:color="auto" w:fill="auto"/>
            <w:vAlign w:val="center"/>
            <w:hideMark/>
          </w:tcPr>
          <w:p w14:paraId="75C2EEBC"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524D9AC8"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0637C77F"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67DFB869"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34712337" w14:textId="77777777" w:rsidR="001E1EF7" w:rsidRPr="00CF547B" w:rsidRDefault="001E1EF7">
            <w:pPr>
              <w:jc w:val="center"/>
              <w:rPr>
                <w:color w:val="000000"/>
                <w:sz w:val="18"/>
                <w:szCs w:val="18"/>
              </w:rPr>
            </w:pPr>
            <w:r w:rsidRPr="00CF547B">
              <w:rPr>
                <w:color w:val="000000"/>
                <w:sz w:val="18"/>
                <w:szCs w:val="18"/>
              </w:rPr>
              <w:t>number of flowering structures</w:t>
            </w:r>
          </w:p>
        </w:tc>
        <w:tc>
          <w:tcPr>
            <w:tcW w:w="1584" w:type="dxa"/>
            <w:tcBorders>
              <w:top w:val="nil"/>
              <w:left w:val="nil"/>
              <w:bottom w:val="single" w:sz="4" w:space="0" w:color="auto"/>
              <w:right w:val="single" w:sz="4" w:space="0" w:color="auto"/>
            </w:tcBorders>
            <w:shd w:val="clear" w:color="auto" w:fill="auto"/>
            <w:vAlign w:val="center"/>
            <w:hideMark/>
          </w:tcPr>
          <w:p w14:paraId="7360D230"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46C7A24"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09696EA"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1C284EB3"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515FEBA3"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7E879CDC"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0CB27914" w14:textId="77777777" w:rsidR="001E1EF7" w:rsidRPr="00CF547B" w:rsidRDefault="001E1EF7">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shd w:val="clear" w:color="auto" w:fill="auto"/>
            <w:vAlign w:val="center"/>
            <w:hideMark/>
          </w:tcPr>
          <w:p w14:paraId="35DB9B14" w14:textId="77777777" w:rsidR="001E1EF7" w:rsidRPr="00CF547B" w:rsidRDefault="001E1EF7">
            <w:pPr>
              <w:jc w:val="center"/>
              <w:rPr>
                <w:b/>
                <w:bCs/>
                <w:color w:val="000000"/>
                <w:sz w:val="18"/>
                <w:szCs w:val="18"/>
              </w:rPr>
            </w:pPr>
            <w:r w:rsidRPr="00CF547B">
              <w:rPr>
                <w:b/>
                <w:bCs/>
                <w:color w:val="000000"/>
                <w:sz w:val="18"/>
                <w:szCs w:val="18"/>
              </w:rPr>
              <w:t>X2 = 4.3122*</w:t>
            </w:r>
          </w:p>
        </w:tc>
        <w:tc>
          <w:tcPr>
            <w:tcW w:w="1584" w:type="dxa"/>
            <w:tcBorders>
              <w:top w:val="nil"/>
              <w:left w:val="nil"/>
              <w:bottom w:val="single" w:sz="4" w:space="0" w:color="auto"/>
              <w:right w:val="single" w:sz="4" w:space="0" w:color="auto"/>
            </w:tcBorders>
            <w:shd w:val="clear" w:color="auto" w:fill="auto"/>
            <w:vAlign w:val="center"/>
            <w:hideMark/>
          </w:tcPr>
          <w:p w14:paraId="44D92B8D" w14:textId="77777777" w:rsidR="001E1EF7" w:rsidRPr="00CF547B" w:rsidRDefault="001E1EF7">
            <w:pPr>
              <w:jc w:val="center"/>
              <w:rPr>
                <w:color w:val="000000"/>
                <w:sz w:val="18"/>
                <w:szCs w:val="18"/>
              </w:rPr>
            </w:pPr>
            <w:r w:rsidRPr="00CF547B">
              <w:rPr>
                <w:color w:val="000000"/>
                <w:sz w:val="18"/>
                <w:szCs w:val="18"/>
              </w:rPr>
              <w:t>X2 = 0.6727</w:t>
            </w:r>
          </w:p>
        </w:tc>
        <w:tc>
          <w:tcPr>
            <w:tcW w:w="1584" w:type="dxa"/>
            <w:tcBorders>
              <w:top w:val="nil"/>
              <w:left w:val="nil"/>
              <w:bottom w:val="single" w:sz="4" w:space="0" w:color="auto"/>
              <w:right w:val="single" w:sz="4" w:space="0" w:color="auto"/>
            </w:tcBorders>
            <w:shd w:val="clear" w:color="auto" w:fill="auto"/>
            <w:vAlign w:val="center"/>
            <w:hideMark/>
          </w:tcPr>
          <w:p w14:paraId="5A689F88" w14:textId="77777777" w:rsidR="001E1EF7" w:rsidRPr="00CF547B" w:rsidRDefault="001E1EF7">
            <w:pPr>
              <w:jc w:val="center"/>
              <w:rPr>
                <w:color w:val="000000"/>
                <w:sz w:val="18"/>
                <w:szCs w:val="18"/>
              </w:rPr>
            </w:pPr>
            <w:r w:rsidRPr="00CF547B">
              <w:rPr>
                <w:color w:val="000000"/>
                <w:sz w:val="18"/>
                <w:szCs w:val="18"/>
              </w:rPr>
              <w:t xml:space="preserve">X2 </w:t>
            </w:r>
            <w:proofErr w:type="gramStart"/>
            <w:r w:rsidRPr="00CF547B">
              <w:rPr>
                <w:color w:val="000000"/>
                <w:sz w:val="18"/>
                <w:szCs w:val="18"/>
              </w:rPr>
              <w:t>=  0</w:t>
            </w:r>
            <w:proofErr w:type="gramEnd"/>
            <w:r w:rsidRPr="00CF547B">
              <w:rPr>
                <w:color w:val="000000"/>
                <w:sz w:val="18"/>
                <w:szCs w:val="18"/>
              </w:rPr>
              <w:t>.4926</w:t>
            </w:r>
          </w:p>
        </w:tc>
        <w:tc>
          <w:tcPr>
            <w:tcW w:w="720" w:type="dxa"/>
            <w:tcBorders>
              <w:top w:val="nil"/>
              <w:left w:val="nil"/>
              <w:bottom w:val="single" w:sz="4" w:space="0" w:color="auto"/>
              <w:right w:val="single" w:sz="4" w:space="0" w:color="auto"/>
            </w:tcBorders>
            <w:shd w:val="clear" w:color="auto" w:fill="auto"/>
            <w:vAlign w:val="center"/>
            <w:hideMark/>
          </w:tcPr>
          <w:p w14:paraId="7ABD000A" w14:textId="77777777" w:rsidR="001E1EF7" w:rsidRPr="00CF547B" w:rsidRDefault="001E1EF7">
            <w:pPr>
              <w:jc w:val="center"/>
              <w:rPr>
                <w:color w:val="000000"/>
                <w:sz w:val="18"/>
                <w:szCs w:val="18"/>
              </w:rPr>
            </w:pPr>
            <w:r w:rsidRPr="00CF547B">
              <w:rPr>
                <w:color w:val="000000"/>
                <w:sz w:val="18"/>
                <w:szCs w:val="18"/>
              </w:rPr>
              <w:t>0.482</w:t>
            </w:r>
          </w:p>
        </w:tc>
        <w:tc>
          <w:tcPr>
            <w:tcW w:w="720" w:type="dxa"/>
            <w:tcBorders>
              <w:top w:val="nil"/>
              <w:left w:val="nil"/>
              <w:bottom w:val="single" w:sz="4" w:space="0" w:color="auto"/>
              <w:right w:val="single" w:sz="4" w:space="0" w:color="auto"/>
            </w:tcBorders>
            <w:shd w:val="clear" w:color="auto" w:fill="auto"/>
            <w:vAlign w:val="center"/>
            <w:hideMark/>
          </w:tcPr>
          <w:p w14:paraId="3FB78575" w14:textId="77777777" w:rsidR="001E1EF7" w:rsidRPr="00CF547B" w:rsidRDefault="001E1EF7">
            <w:pPr>
              <w:jc w:val="center"/>
              <w:rPr>
                <w:color w:val="000000"/>
                <w:sz w:val="18"/>
                <w:szCs w:val="18"/>
              </w:rPr>
            </w:pPr>
            <w:r w:rsidRPr="00CF547B">
              <w:rPr>
                <w:color w:val="000000"/>
                <w:sz w:val="18"/>
                <w:szCs w:val="18"/>
              </w:rPr>
              <w:t>0.482</w:t>
            </w:r>
          </w:p>
        </w:tc>
      </w:tr>
      <w:tr w:rsidR="001E1EF7" w:rsidRPr="00CF547B" w14:paraId="79D7EC81"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3399AF70" w14:textId="77777777" w:rsidR="001E1EF7" w:rsidRPr="00CF547B" w:rsidRDefault="001E1EF7">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shd w:val="clear" w:color="auto" w:fill="auto"/>
            <w:vAlign w:val="center"/>
            <w:hideMark/>
          </w:tcPr>
          <w:p w14:paraId="29EC3DEC" w14:textId="77777777" w:rsidR="001E1EF7" w:rsidRPr="00CF547B" w:rsidRDefault="001E1EF7">
            <w:pPr>
              <w:jc w:val="center"/>
              <w:rPr>
                <w:b/>
                <w:bCs/>
                <w:color w:val="000000"/>
                <w:sz w:val="18"/>
                <w:szCs w:val="18"/>
              </w:rPr>
            </w:pPr>
            <w:r w:rsidRPr="00CF547B">
              <w:rPr>
                <w:b/>
                <w:bCs/>
                <w:color w:val="000000"/>
                <w:sz w:val="18"/>
                <w:szCs w:val="18"/>
              </w:rPr>
              <w:t>X2 = 23.038***</w:t>
            </w:r>
          </w:p>
        </w:tc>
        <w:tc>
          <w:tcPr>
            <w:tcW w:w="1584" w:type="dxa"/>
            <w:tcBorders>
              <w:top w:val="nil"/>
              <w:left w:val="nil"/>
              <w:bottom w:val="single" w:sz="4" w:space="0" w:color="auto"/>
              <w:right w:val="single" w:sz="4" w:space="0" w:color="auto"/>
            </w:tcBorders>
            <w:shd w:val="clear" w:color="auto" w:fill="auto"/>
            <w:vAlign w:val="center"/>
            <w:hideMark/>
          </w:tcPr>
          <w:p w14:paraId="67103F3A" w14:textId="77777777" w:rsidR="001E1EF7" w:rsidRPr="00CF547B" w:rsidRDefault="001E1EF7">
            <w:pPr>
              <w:jc w:val="center"/>
              <w:rPr>
                <w:b/>
                <w:bCs/>
                <w:color w:val="000000"/>
                <w:sz w:val="18"/>
                <w:szCs w:val="18"/>
              </w:rPr>
            </w:pPr>
            <w:r w:rsidRPr="00CF547B">
              <w:rPr>
                <w:b/>
                <w:bCs/>
                <w:color w:val="000000"/>
                <w:sz w:val="18"/>
                <w:szCs w:val="18"/>
              </w:rPr>
              <w:t>X2 = 10.265**</w:t>
            </w:r>
          </w:p>
        </w:tc>
        <w:tc>
          <w:tcPr>
            <w:tcW w:w="1584" w:type="dxa"/>
            <w:tcBorders>
              <w:top w:val="nil"/>
              <w:left w:val="nil"/>
              <w:bottom w:val="single" w:sz="4" w:space="0" w:color="auto"/>
              <w:right w:val="single" w:sz="4" w:space="0" w:color="auto"/>
            </w:tcBorders>
            <w:shd w:val="clear" w:color="auto" w:fill="auto"/>
            <w:vAlign w:val="center"/>
            <w:hideMark/>
          </w:tcPr>
          <w:p w14:paraId="7556929F"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1543D5F3"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66738C3D" w14:textId="77777777" w:rsidR="001E1EF7" w:rsidRPr="00CF547B" w:rsidRDefault="001E1EF7">
            <w:pPr>
              <w:jc w:val="center"/>
              <w:rPr>
                <w:color w:val="000000"/>
                <w:sz w:val="18"/>
                <w:szCs w:val="18"/>
              </w:rPr>
            </w:pPr>
            <w:r w:rsidRPr="00CF547B">
              <w:rPr>
                <w:color w:val="000000"/>
                <w:sz w:val="18"/>
                <w:szCs w:val="18"/>
              </w:rPr>
              <w:t> </w:t>
            </w:r>
          </w:p>
        </w:tc>
      </w:tr>
      <w:tr w:rsidR="009219AD" w:rsidRPr="00CF547B" w14:paraId="301201B0"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6B9903BA" w14:textId="77777777" w:rsidR="001E1EF7" w:rsidRPr="00CF547B" w:rsidRDefault="001E1EF7">
            <w:pPr>
              <w:jc w:val="center"/>
              <w:rPr>
                <w:color w:val="000000"/>
                <w:sz w:val="18"/>
                <w:szCs w:val="18"/>
              </w:rPr>
            </w:pPr>
            <w:r w:rsidRPr="00CF547B">
              <w:rPr>
                <w:color w:val="000000"/>
                <w:sz w:val="18"/>
                <w:szCs w:val="18"/>
              </w:rPr>
              <w:t>seed number</w:t>
            </w:r>
          </w:p>
        </w:tc>
        <w:tc>
          <w:tcPr>
            <w:tcW w:w="1584" w:type="dxa"/>
            <w:tcBorders>
              <w:top w:val="nil"/>
              <w:left w:val="nil"/>
              <w:bottom w:val="single" w:sz="4" w:space="0" w:color="auto"/>
              <w:right w:val="single" w:sz="4" w:space="0" w:color="auto"/>
            </w:tcBorders>
            <w:shd w:val="clear" w:color="auto" w:fill="auto"/>
            <w:vAlign w:val="center"/>
            <w:hideMark/>
          </w:tcPr>
          <w:p w14:paraId="6830E1F1" w14:textId="77777777" w:rsidR="001E1EF7" w:rsidRPr="00CF547B" w:rsidRDefault="001E1EF7">
            <w:pPr>
              <w:jc w:val="center"/>
              <w:rPr>
                <w:b/>
                <w:bCs/>
                <w:color w:val="000000"/>
                <w:sz w:val="18"/>
                <w:szCs w:val="18"/>
              </w:rPr>
            </w:pPr>
            <w:r w:rsidRPr="00CF547B">
              <w:rPr>
                <w:b/>
                <w:bCs/>
                <w:color w:val="000000"/>
                <w:sz w:val="18"/>
                <w:szCs w:val="18"/>
              </w:rPr>
              <w:t>X2 = 5.0412*</w:t>
            </w:r>
          </w:p>
        </w:tc>
        <w:tc>
          <w:tcPr>
            <w:tcW w:w="1584" w:type="dxa"/>
            <w:tcBorders>
              <w:top w:val="nil"/>
              <w:left w:val="nil"/>
              <w:bottom w:val="single" w:sz="4" w:space="0" w:color="auto"/>
              <w:right w:val="single" w:sz="4" w:space="0" w:color="auto"/>
            </w:tcBorders>
            <w:shd w:val="clear" w:color="auto" w:fill="auto"/>
            <w:vAlign w:val="center"/>
            <w:hideMark/>
          </w:tcPr>
          <w:p w14:paraId="3658BFA1" w14:textId="77777777" w:rsidR="001E1EF7" w:rsidRPr="00CF547B" w:rsidRDefault="001E1EF7">
            <w:pPr>
              <w:jc w:val="center"/>
              <w:rPr>
                <w:color w:val="000000"/>
                <w:sz w:val="18"/>
                <w:szCs w:val="18"/>
              </w:rPr>
            </w:pPr>
            <w:r w:rsidRPr="00CF547B">
              <w:rPr>
                <w:color w:val="000000"/>
                <w:sz w:val="18"/>
                <w:szCs w:val="18"/>
              </w:rPr>
              <w:t>X2 = 1.8286</w:t>
            </w:r>
          </w:p>
        </w:tc>
        <w:tc>
          <w:tcPr>
            <w:tcW w:w="1584" w:type="dxa"/>
            <w:tcBorders>
              <w:top w:val="nil"/>
              <w:left w:val="nil"/>
              <w:bottom w:val="single" w:sz="4" w:space="0" w:color="auto"/>
              <w:right w:val="single" w:sz="4" w:space="0" w:color="auto"/>
            </w:tcBorders>
            <w:shd w:val="clear" w:color="auto" w:fill="auto"/>
            <w:vAlign w:val="center"/>
            <w:hideMark/>
          </w:tcPr>
          <w:p w14:paraId="05BC5E9B" w14:textId="77777777" w:rsidR="001E1EF7" w:rsidRPr="00CF547B" w:rsidRDefault="001E1EF7">
            <w:pPr>
              <w:jc w:val="center"/>
              <w:rPr>
                <w:b/>
                <w:bCs/>
                <w:color w:val="000000"/>
                <w:sz w:val="18"/>
                <w:szCs w:val="18"/>
              </w:rPr>
            </w:pPr>
            <w:r w:rsidRPr="00CF547B">
              <w:rPr>
                <w:b/>
                <w:bCs/>
                <w:color w:val="000000"/>
                <w:sz w:val="18"/>
                <w:szCs w:val="18"/>
              </w:rPr>
              <w:t>X2 = 7.1231**</w:t>
            </w:r>
          </w:p>
        </w:tc>
        <w:tc>
          <w:tcPr>
            <w:tcW w:w="720" w:type="dxa"/>
            <w:tcBorders>
              <w:top w:val="nil"/>
              <w:left w:val="nil"/>
              <w:bottom w:val="single" w:sz="4" w:space="0" w:color="auto"/>
              <w:right w:val="single" w:sz="4" w:space="0" w:color="auto"/>
            </w:tcBorders>
            <w:shd w:val="clear" w:color="auto" w:fill="auto"/>
            <w:vAlign w:val="center"/>
            <w:hideMark/>
          </w:tcPr>
          <w:p w14:paraId="26860EFE" w14:textId="77777777" w:rsidR="001E1EF7" w:rsidRPr="00CF547B" w:rsidRDefault="001E1EF7">
            <w:pPr>
              <w:jc w:val="center"/>
              <w:rPr>
                <w:color w:val="000000"/>
                <w:sz w:val="18"/>
                <w:szCs w:val="18"/>
              </w:rPr>
            </w:pPr>
            <w:r w:rsidRPr="00CF547B">
              <w:rPr>
                <w:color w:val="000000"/>
                <w:sz w:val="18"/>
                <w:szCs w:val="18"/>
              </w:rPr>
              <w:t>0.226</w:t>
            </w:r>
          </w:p>
        </w:tc>
        <w:tc>
          <w:tcPr>
            <w:tcW w:w="720" w:type="dxa"/>
            <w:tcBorders>
              <w:top w:val="nil"/>
              <w:left w:val="nil"/>
              <w:bottom w:val="single" w:sz="4" w:space="0" w:color="auto"/>
              <w:right w:val="single" w:sz="4" w:space="0" w:color="auto"/>
            </w:tcBorders>
            <w:shd w:val="clear" w:color="auto" w:fill="auto"/>
            <w:vAlign w:val="center"/>
            <w:hideMark/>
          </w:tcPr>
          <w:p w14:paraId="7FF9DFF7" w14:textId="77777777" w:rsidR="001E1EF7" w:rsidRPr="00CF547B" w:rsidRDefault="001E1EF7">
            <w:pPr>
              <w:jc w:val="center"/>
              <w:rPr>
                <w:color w:val="000000"/>
                <w:sz w:val="18"/>
                <w:szCs w:val="18"/>
              </w:rPr>
            </w:pPr>
            <w:r w:rsidRPr="00CF547B">
              <w:rPr>
                <w:color w:val="000000"/>
                <w:sz w:val="18"/>
                <w:szCs w:val="18"/>
              </w:rPr>
              <w:t>0.226</w:t>
            </w:r>
          </w:p>
        </w:tc>
      </w:tr>
      <w:tr w:rsidR="001E1EF7" w:rsidRPr="00CF547B" w14:paraId="4D7EA1AD" w14:textId="77777777" w:rsidTr="00FA55EC">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5AFA9FCF" w14:textId="77777777" w:rsidR="001E1EF7" w:rsidRPr="00CF547B" w:rsidRDefault="001E1EF7">
            <w:pPr>
              <w:jc w:val="center"/>
              <w:rPr>
                <w:color w:val="000000"/>
                <w:sz w:val="18"/>
                <w:szCs w:val="18"/>
              </w:rPr>
            </w:pPr>
            <w:proofErr w:type="spellStart"/>
            <w:r w:rsidRPr="00CF547B">
              <w:rPr>
                <w:color w:val="000000"/>
                <w:sz w:val="18"/>
                <w:szCs w:val="18"/>
              </w:rPr>
              <w:t>df</w:t>
            </w:r>
            <w:proofErr w:type="spellEnd"/>
          </w:p>
        </w:tc>
        <w:tc>
          <w:tcPr>
            <w:tcW w:w="1584" w:type="dxa"/>
            <w:tcBorders>
              <w:top w:val="nil"/>
              <w:left w:val="nil"/>
              <w:bottom w:val="single" w:sz="4" w:space="0" w:color="auto"/>
              <w:right w:val="single" w:sz="4" w:space="0" w:color="auto"/>
            </w:tcBorders>
            <w:shd w:val="clear" w:color="auto" w:fill="auto"/>
            <w:vAlign w:val="center"/>
            <w:hideMark/>
          </w:tcPr>
          <w:p w14:paraId="5BD19BE5" w14:textId="77777777" w:rsidR="001E1EF7" w:rsidRPr="00CF547B" w:rsidRDefault="001E1EF7">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135675EA" w14:textId="77777777" w:rsidR="001E1EF7" w:rsidRPr="00CF547B" w:rsidRDefault="001E1EF7">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76F63DB0" w14:textId="77777777" w:rsidR="001E1EF7" w:rsidRPr="00CF547B" w:rsidRDefault="001E1EF7">
            <w:pPr>
              <w:jc w:val="center"/>
              <w:rPr>
                <w:color w:val="000000"/>
                <w:sz w:val="18"/>
                <w:szCs w:val="18"/>
              </w:rPr>
            </w:pPr>
            <w:r w:rsidRPr="00CF547B">
              <w:rPr>
                <w:color w:val="000000"/>
                <w:sz w:val="18"/>
                <w:szCs w:val="18"/>
              </w:rPr>
              <w:t>1</w:t>
            </w:r>
          </w:p>
        </w:tc>
        <w:tc>
          <w:tcPr>
            <w:tcW w:w="720" w:type="dxa"/>
            <w:tcBorders>
              <w:top w:val="nil"/>
              <w:left w:val="nil"/>
              <w:bottom w:val="single" w:sz="4" w:space="0" w:color="auto"/>
              <w:right w:val="single" w:sz="4" w:space="0" w:color="auto"/>
            </w:tcBorders>
            <w:shd w:val="clear" w:color="auto" w:fill="auto"/>
            <w:vAlign w:val="center"/>
            <w:hideMark/>
          </w:tcPr>
          <w:p w14:paraId="5FA9852B"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0566A2C2" w14:textId="77777777" w:rsidR="001E1EF7" w:rsidRPr="00CF547B" w:rsidRDefault="001E1EF7">
            <w:pPr>
              <w:jc w:val="center"/>
              <w:rPr>
                <w:color w:val="000000"/>
                <w:sz w:val="18"/>
                <w:szCs w:val="18"/>
              </w:rPr>
            </w:pPr>
            <w:r w:rsidRPr="00CF547B">
              <w:rPr>
                <w:color w:val="000000"/>
                <w:sz w:val="18"/>
                <w:szCs w:val="18"/>
              </w:rPr>
              <w:t> </w:t>
            </w:r>
          </w:p>
        </w:tc>
      </w:tr>
    </w:tbl>
    <w:p w14:paraId="189C8EB7" w14:textId="77777777" w:rsidR="00587BAE" w:rsidRPr="00C25F1C" w:rsidRDefault="00587BAE">
      <w:pPr>
        <w:spacing w:after="200" w:line="276" w:lineRule="auto"/>
        <w:rPr>
          <w:rFonts w:asciiTheme="minorHAnsi" w:hAnsiTheme="minorHAnsi" w:cstheme="minorHAnsi"/>
          <w:b/>
          <w:bCs/>
        </w:rPr>
        <w:sectPr w:rsidR="00587BAE" w:rsidRPr="00C25F1C" w:rsidSect="00A76C40">
          <w:pgSz w:w="12240" w:h="15840"/>
          <w:pgMar w:top="1440" w:right="1440" w:bottom="1440" w:left="1440" w:header="720" w:footer="720" w:gutter="0"/>
          <w:lnNumType w:countBy="1" w:restart="continuous"/>
          <w:cols w:space="720"/>
          <w:docGrid w:linePitch="360"/>
        </w:sectPr>
      </w:pPr>
    </w:p>
    <w:p w14:paraId="2789CE8C" w14:textId="74EC467F" w:rsidR="003D4925" w:rsidRDefault="00587BAE" w:rsidP="003D4925">
      <w:r w:rsidRPr="009573A1">
        <w:rPr>
          <w:b/>
          <w:bCs/>
        </w:rPr>
        <w:lastRenderedPageBreak/>
        <w:t xml:space="preserve">Figure </w:t>
      </w:r>
      <w:r w:rsidR="004E1E53" w:rsidRPr="009573A1">
        <w:rPr>
          <w:b/>
          <w:bCs/>
        </w:rPr>
        <w:t>3</w:t>
      </w:r>
      <w:r w:rsidRPr="009573A1">
        <w:rPr>
          <w:b/>
          <w:bCs/>
        </w:rPr>
        <w:t xml:space="preserve">. </w:t>
      </w:r>
      <w:r w:rsidR="00FA55EC" w:rsidRPr="009573A1">
        <w:t xml:space="preserve">Transgenerational </w:t>
      </w:r>
      <w:r w:rsidR="0099598E" w:rsidRPr="009573A1">
        <w:t>plasticity</w:t>
      </w:r>
      <w:r w:rsidR="00FA55EC" w:rsidRPr="009573A1">
        <w:t xml:space="preserve"> </w:t>
      </w:r>
      <w:r w:rsidR="000160FB" w:rsidRPr="009573A1">
        <w:t xml:space="preserve">and within generation plasticity </w:t>
      </w:r>
      <w:r w:rsidR="00FA55EC" w:rsidRPr="009573A1">
        <w:t xml:space="preserve">across all eleven populations of </w:t>
      </w:r>
      <w:r w:rsidR="00FA55EC" w:rsidRPr="009573A1">
        <w:rPr>
          <w:i/>
          <w:iCs/>
        </w:rPr>
        <w:t>P. patagonica</w:t>
      </w:r>
      <w:r w:rsidR="0099598E" w:rsidRPr="009573A1">
        <w:rPr>
          <w:i/>
          <w:iCs/>
        </w:rPr>
        <w:t xml:space="preserve"> </w:t>
      </w:r>
      <w:r w:rsidR="0099598E" w:rsidRPr="009573A1">
        <w:t xml:space="preserve">for a) </w:t>
      </w:r>
      <w:r w:rsidR="00DC6943" w:rsidRPr="009573A1">
        <w:t>root biomass,</w:t>
      </w:r>
      <w:r w:rsidR="0099598E" w:rsidRPr="009573A1">
        <w:t xml:space="preserve"> b) </w:t>
      </w:r>
      <w:r w:rsidR="00DC6943" w:rsidRPr="009573A1">
        <w:t>shoot biomass, c) total biomass,</w:t>
      </w:r>
      <w:r w:rsidR="002C0D77" w:rsidRPr="009573A1">
        <w:t xml:space="preserve"> d) R:S ratio, e) RGR, f) LDMC, g) number of plants that flowered</w:t>
      </w:r>
      <w:r w:rsidR="00536C4D" w:rsidRPr="009573A1">
        <w:t>, h)</w:t>
      </w:r>
      <w:r w:rsidR="00606A0C" w:rsidRPr="009573A1">
        <w:t xml:space="preserve"> </w:t>
      </w:r>
      <w:r w:rsidR="00536C4D" w:rsidRPr="009573A1">
        <w:t xml:space="preserve">number of flowering </w:t>
      </w:r>
      <w:r w:rsidR="00606A0C" w:rsidRPr="009573A1">
        <w:t>structures</w:t>
      </w:r>
      <w:r w:rsidR="00536C4D" w:rsidRPr="009573A1">
        <w:t xml:space="preserve"> per plant, </w:t>
      </w:r>
      <w:r w:rsidR="007B7B59">
        <w:t xml:space="preserve">and </w:t>
      </w:r>
      <w:proofErr w:type="spellStart"/>
      <w:r w:rsidR="00536C4D" w:rsidRPr="009573A1">
        <w:t>i</w:t>
      </w:r>
      <w:proofErr w:type="spellEnd"/>
      <w:r w:rsidR="00536C4D" w:rsidRPr="009573A1">
        <w:t>) seed number</w:t>
      </w:r>
      <w:r w:rsidR="0099598E" w:rsidRPr="009573A1">
        <w:t>.</w:t>
      </w:r>
      <w:r w:rsidR="00C8685F" w:rsidRPr="009573A1">
        <w:t xml:space="preserve"> </w:t>
      </w:r>
      <w:r w:rsidRPr="009573A1">
        <w:t>Each line shows the norm of reaction for a trait for offspring of control watering (blue</w:t>
      </w:r>
      <w:r w:rsidR="00724EAA" w:rsidRPr="009573A1">
        <w:t>, circle</w:t>
      </w:r>
      <w:r w:rsidRPr="009573A1">
        <w:t>) vs. drought watering (red</w:t>
      </w:r>
      <w:r w:rsidR="00724EAA" w:rsidRPr="009573A1">
        <w:t>, triangle</w:t>
      </w:r>
      <w:r w:rsidRPr="009573A1">
        <w:t xml:space="preserve">) </w:t>
      </w:r>
      <w:r w:rsidR="006D79EF" w:rsidRPr="009573A1">
        <w:t>parental</w:t>
      </w:r>
      <w:r w:rsidRPr="009573A1">
        <w:t xml:space="preserve"> plants</w:t>
      </w:r>
      <w:r w:rsidR="00743D69" w:rsidRPr="009573A1">
        <w:t>.</w:t>
      </w:r>
      <w:r w:rsidRPr="009573A1">
        <w:t xml:space="preserve"> Observed means +</w:t>
      </w:r>
      <w:r w:rsidR="00C8685F" w:rsidRPr="009573A1">
        <w:t>/</w:t>
      </w:r>
      <w:r w:rsidRPr="009573A1">
        <w:t>- SE for 11 populations, with 4-12 replicates per population and treatment, are represented. Significance levels: ns= not significant, * = P &lt; 0.05; ** = P &lt; 0.01; *** = P &lt; 0.001. OT: offspring treatment, PT: parental treatment.</w:t>
      </w:r>
      <w:r w:rsidR="000666D0" w:rsidRPr="009573A1">
        <w:t xml:space="preserve"> An interaction between OT and PT indicates transgenerational plasticity, </w:t>
      </w:r>
      <w:r w:rsidR="009D5379" w:rsidRPr="009573A1">
        <w:t>while a significant OT represents within generation plasticity.</w:t>
      </w:r>
      <w:r w:rsidRPr="009573A1">
        <w:t xml:space="preserve"> See Table </w:t>
      </w:r>
      <w:r w:rsidR="00925D1D" w:rsidRPr="009573A1">
        <w:t>1</w:t>
      </w:r>
      <w:r w:rsidRPr="009573A1">
        <w:t xml:space="preserve"> for full results.</w:t>
      </w:r>
    </w:p>
    <w:p w14:paraId="52DBAB24" w14:textId="0D0643FE" w:rsidR="005A5A00" w:rsidRDefault="0065746E" w:rsidP="003D4925">
      <w:r>
        <w:rPr>
          <w:noProof/>
        </w:rPr>
        <mc:AlternateContent>
          <mc:Choice Requires="wpg">
            <w:drawing>
              <wp:anchor distT="0" distB="0" distL="114300" distR="114300" simplePos="0" relativeHeight="251725824" behindDoc="1" locked="0" layoutInCell="1" allowOverlap="1" wp14:anchorId="61ECF658" wp14:editId="69081DFA">
                <wp:simplePos x="0" y="0"/>
                <wp:positionH relativeFrom="margin">
                  <wp:align>center</wp:align>
                </wp:positionH>
                <wp:positionV relativeFrom="paragraph">
                  <wp:posOffset>263191</wp:posOffset>
                </wp:positionV>
                <wp:extent cx="6167755" cy="5967100"/>
                <wp:effectExtent l="0" t="0" r="4445" b="0"/>
                <wp:wrapTight wrapText="bothSides">
                  <wp:wrapPolygon edited="0">
                    <wp:start x="0" y="0"/>
                    <wp:lineTo x="0" y="7172"/>
                    <wp:lineTo x="178" y="7356"/>
                    <wp:lineTo x="89" y="19124"/>
                    <wp:lineTo x="10808" y="19124"/>
                    <wp:lineTo x="10808" y="19860"/>
                    <wp:lineTo x="400" y="20320"/>
                    <wp:lineTo x="400" y="21377"/>
                    <wp:lineTo x="845" y="21377"/>
                    <wp:lineTo x="845" y="20596"/>
                    <wp:lineTo x="10763" y="19860"/>
                    <wp:lineTo x="10808" y="19124"/>
                    <wp:lineTo x="21571" y="19124"/>
                    <wp:lineTo x="21571" y="11953"/>
                    <wp:lineTo x="21082" y="11769"/>
                    <wp:lineTo x="21082" y="7356"/>
                    <wp:lineTo x="21260" y="7356"/>
                    <wp:lineTo x="21482" y="6896"/>
                    <wp:lineTo x="21438" y="0"/>
                    <wp:lineTo x="0" y="0"/>
                  </wp:wrapPolygon>
                </wp:wrapTight>
                <wp:docPr id="52871638" name="Group 44"/>
                <wp:cNvGraphicFramePr/>
                <a:graphic xmlns:a="http://schemas.openxmlformats.org/drawingml/2006/main">
                  <a:graphicData uri="http://schemas.microsoft.com/office/word/2010/wordprocessingGroup">
                    <wpg:wgp>
                      <wpg:cNvGrpSpPr/>
                      <wpg:grpSpPr>
                        <a:xfrm>
                          <a:off x="0" y="0"/>
                          <a:ext cx="6167755" cy="5967100"/>
                          <a:chOff x="0" y="0"/>
                          <a:chExt cx="6167755" cy="5967100"/>
                        </a:xfrm>
                      </wpg:grpSpPr>
                      <wpg:grpSp>
                        <wpg:cNvPr id="776956771" name="Group 3"/>
                        <wpg:cNvGrpSpPr/>
                        <wpg:grpSpPr>
                          <a:xfrm>
                            <a:off x="0" y="0"/>
                            <a:ext cx="6167755" cy="5967100"/>
                            <a:chOff x="0" y="0"/>
                            <a:chExt cx="6168140" cy="5967125"/>
                          </a:xfrm>
                        </wpg:grpSpPr>
                        <wpg:grpSp>
                          <wpg:cNvPr id="392525820" name="Group 93">
                            <a:extLst>
                              <a:ext uri="{FF2B5EF4-FFF2-40B4-BE49-F238E27FC236}">
                                <a16:creationId xmlns:a16="http://schemas.microsoft.com/office/drawing/2014/main" id="{18A5E91F-8852-9CE3-E0EE-E65DB016501D}"/>
                              </a:ext>
                            </a:extLst>
                          </wpg:cNvPr>
                          <wpg:cNvGrpSpPr/>
                          <wpg:grpSpPr>
                            <a:xfrm>
                              <a:off x="0" y="0"/>
                              <a:ext cx="6168140" cy="5285369"/>
                              <a:chOff x="0" y="0"/>
                              <a:chExt cx="7853807" cy="6729786"/>
                            </a:xfrm>
                          </wpg:grpSpPr>
                          <pic:pic xmlns:pic="http://schemas.openxmlformats.org/drawingml/2006/picture">
                            <pic:nvPicPr>
                              <pic:cNvPr id="286454877" name="Graphic 51">
                                <a:extLst>
                                  <a:ext uri="{FF2B5EF4-FFF2-40B4-BE49-F238E27FC236}">
                                    <a16:creationId xmlns:a16="http://schemas.microsoft.com/office/drawing/2014/main" id="{A559D6D4-D511-35EA-F430-DF14E225D35C}"/>
                                  </a:ext>
                                </a:extLst>
                              </pic:cNvPr>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2590800" cy="2514600"/>
                              </a:xfrm>
                              <a:prstGeom prst="rect">
                                <a:avLst/>
                              </a:prstGeom>
                            </pic:spPr>
                          </pic:pic>
                          <pic:pic xmlns:pic="http://schemas.openxmlformats.org/drawingml/2006/picture">
                            <pic:nvPicPr>
                              <pic:cNvPr id="1195940853" name="Graphic 53">
                                <a:extLst>
                                  <a:ext uri="{FF2B5EF4-FFF2-40B4-BE49-F238E27FC236}">
                                    <a16:creationId xmlns:a16="http://schemas.microsoft.com/office/drawing/2014/main" id="{933E52C4-BBEC-4BEC-4176-18D459AE4506}"/>
                                  </a:ext>
                                </a:extLst>
                              </pic:cNvPr>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2590800" y="0"/>
                                <a:ext cx="2590800" cy="2514600"/>
                              </a:xfrm>
                              <a:prstGeom prst="rect">
                                <a:avLst/>
                              </a:prstGeom>
                            </pic:spPr>
                          </pic:pic>
                          <pic:pic xmlns:pic="http://schemas.openxmlformats.org/drawingml/2006/picture">
                            <pic:nvPicPr>
                              <pic:cNvPr id="226627325" name="Graphic 55">
                                <a:extLst>
                                  <a:ext uri="{FF2B5EF4-FFF2-40B4-BE49-F238E27FC236}">
                                    <a16:creationId xmlns:a16="http://schemas.microsoft.com/office/drawing/2014/main" id="{BCF701F7-30E4-CE15-B889-56B52290B905}"/>
                                  </a:ext>
                                </a:extLst>
                              </pic:cNvPr>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5181600" y="0"/>
                                <a:ext cx="2590800" cy="2514600"/>
                              </a:xfrm>
                              <a:prstGeom prst="rect">
                                <a:avLst/>
                              </a:prstGeom>
                            </pic:spPr>
                          </pic:pic>
                          <pic:pic xmlns:pic="http://schemas.openxmlformats.org/drawingml/2006/picture">
                            <pic:nvPicPr>
                              <pic:cNvPr id="75479977" name="Graphic 57">
                                <a:extLst>
                                  <a:ext uri="{FF2B5EF4-FFF2-40B4-BE49-F238E27FC236}">
                                    <a16:creationId xmlns:a16="http://schemas.microsoft.com/office/drawing/2014/main" id="{DE85D55F-5CB6-123F-C86F-963C354A7ACA}"/>
                                  </a:ext>
                                </a:extLst>
                              </pic:cNvPr>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89358" y="2117582"/>
                                <a:ext cx="2590800" cy="2514600"/>
                              </a:xfrm>
                              <a:prstGeom prst="rect">
                                <a:avLst/>
                              </a:prstGeom>
                            </pic:spPr>
                          </pic:pic>
                          <pic:pic xmlns:pic="http://schemas.openxmlformats.org/drawingml/2006/picture">
                            <pic:nvPicPr>
                              <pic:cNvPr id="964619315" name="Graphic 59">
                                <a:extLst>
                                  <a:ext uri="{FF2B5EF4-FFF2-40B4-BE49-F238E27FC236}">
                                    <a16:creationId xmlns:a16="http://schemas.microsoft.com/office/drawing/2014/main" id="{48E7F3FC-A1FD-FF68-18D7-01C047601E24}"/>
                                  </a:ext>
                                </a:extLst>
                              </pic:cNvPr>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2753614" y="2069873"/>
                                <a:ext cx="2590800" cy="2514600"/>
                              </a:xfrm>
                              <a:prstGeom prst="rect">
                                <a:avLst/>
                              </a:prstGeom>
                            </pic:spPr>
                          </pic:pic>
                          <pic:pic xmlns:pic="http://schemas.openxmlformats.org/drawingml/2006/picture">
                            <pic:nvPicPr>
                              <pic:cNvPr id="377425491" name="Graphic 60">
                                <a:extLst>
                                  <a:ext uri="{FF2B5EF4-FFF2-40B4-BE49-F238E27FC236}">
                                    <a16:creationId xmlns:a16="http://schemas.microsoft.com/office/drawing/2014/main" id="{80F70282-A7EB-CB77-A7B8-AA67DB6E76E6}"/>
                                  </a:ext>
                                </a:extLst>
                              </pic:cNvPr>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2769516" y="2117581"/>
                                <a:ext cx="2590800" cy="2514600"/>
                              </a:xfrm>
                              <a:prstGeom prst="rect">
                                <a:avLst/>
                              </a:prstGeom>
                            </pic:spPr>
                          </pic:pic>
                          <pic:pic xmlns:pic="http://schemas.openxmlformats.org/drawingml/2006/picture">
                            <pic:nvPicPr>
                              <pic:cNvPr id="198677609" name="Graphic 62">
                                <a:extLst>
                                  <a:ext uri="{FF2B5EF4-FFF2-40B4-BE49-F238E27FC236}">
                                    <a16:creationId xmlns:a16="http://schemas.microsoft.com/office/drawing/2014/main" id="{69166564-544B-2D43-826E-256AEAC3CD9E}"/>
                                  </a:ext>
                                </a:extLst>
                              </pic:cNvPr>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5050590" y="2117581"/>
                                <a:ext cx="2590800" cy="2514600"/>
                              </a:xfrm>
                              <a:prstGeom prst="rect">
                                <a:avLst/>
                              </a:prstGeom>
                            </pic:spPr>
                          </pic:pic>
                          <pic:pic xmlns:pic="http://schemas.openxmlformats.org/drawingml/2006/picture">
                            <pic:nvPicPr>
                              <pic:cNvPr id="2132722681" name="Graphic 64">
                                <a:extLst>
                                  <a:ext uri="{FF2B5EF4-FFF2-40B4-BE49-F238E27FC236}">
                                    <a16:creationId xmlns:a16="http://schemas.microsoft.com/office/drawing/2014/main" id="{D461AD91-6A1D-E33E-5697-2E2A39452178}"/>
                                  </a:ext>
                                </a:extLst>
                              </pic:cNvPr>
                              <pic:cNvPicPr>
                                <a:picLocks noChangeAspect="1"/>
                              </pic:cNvPicPr>
                            </pic:nvPicPr>
                            <pic:blipFill>
                              <a:blip r:embed="rId31">
                                <a:extLst>
                                  <a:ext uri="{96DAC541-7B7A-43D3-8B79-37D633B846F1}">
                                    <asvg:svgBlip xmlns:asvg="http://schemas.microsoft.com/office/drawing/2016/SVG/main" r:embed="rId32"/>
                                  </a:ext>
                                </a:extLst>
                              </a:blip>
                              <a:stretch>
                                <a:fillRect/>
                              </a:stretch>
                            </pic:blipFill>
                            <pic:spPr>
                              <a:xfrm>
                                <a:off x="63608" y="4215186"/>
                                <a:ext cx="2590800" cy="2514600"/>
                              </a:xfrm>
                              <a:prstGeom prst="rect">
                                <a:avLst/>
                              </a:prstGeom>
                            </pic:spPr>
                          </pic:pic>
                          <pic:pic xmlns:pic="http://schemas.openxmlformats.org/drawingml/2006/picture">
                            <pic:nvPicPr>
                              <pic:cNvPr id="1029990899" name="Graphic 66">
                                <a:extLst>
                                  <a:ext uri="{FF2B5EF4-FFF2-40B4-BE49-F238E27FC236}">
                                    <a16:creationId xmlns:a16="http://schemas.microsoft.com/office/drawing/2014/main" id="{77E284DD-A26A-300F-6BBA-E26090790FE3}"/>
                                  </a:ext>
                                </a:extLst>
                              </pic:cNvPr>
                              <pic:cNvPicPr>
                                <a:picLocks noChangeAspect="1"/>
                              </pic:cNvPicPr>
                            </pic:nvPicPr>
                            <pic:blipFill>
                              <a:blip r:embed="rId33">
                                <a:extLst>
                                  <a:ext uri="{96DAC541-7B7A-43D3-8B79-37D633B846F1}">
                                    <asvg:svgBlip xmlns:asvg="http://schemas.microsoft.com/office/drawing/2016/SVG/main" r:embed="rId34"/>
                                  </a:ext>
                                </a:extLst>
                              </a:blip>
                              <a:stretch>
                                <a:fillRect/>
                              </a:stretch>
                            </pic:blipFill>
                            <pic:spPr>
                              <a:xfrm>
                                <a:off x="2777467" y="4215186"/>
                                <a:ext cx="2590800" cy="2514600"/>
                              </a:xfrm>
                              <a:prstGeom prst="rect">
                                <a:avLst/>
                              </a:prstGeom>
                            </pic:spPr>
                          </pic:pic>
                          <pic:pic xmlns:pic="http://schemas.openxmlformats.org/drawingml/2006/picture">
                            <pic:nvPicPr>
                              <pic:cNvPr id="699496999" name="Graphic 68">
                                <a:extLst>
                                  <a:ext uri="{FF2B5EF4-FFF2-40B4-BE49-F238E27FC236}">
                                    <a16:creationId xmlns:a16="http://schemas.microsoft.com/office/drawing/2014/main" id="{DA8198E9-CFF1-FBCA-0D04-B02F2E9419EB}"/>
                                  </a:ext>
                                </a:extLst>
                              </pic:cNvPr>
                              <pic:cNvPicPr>
                                <a:picLocks noChangeAspect="1"/>
                              </pic:cNvPicPr>
                            </pic:nvPicPr>
                            <pic:blipFill>
                              <a:blip r:embed="rId35">
                                <a:extLst>
                                  <a:ext uri="{96DAC541-7B7A-43D3-8B79-37D633B846F1}">
                                    <asvg:svgBlip xmlns:asvg="http://schemas.microsoft.com/office/drawing/2016/SVG/main" r:embed="rId36"/>
                                  </a:ext>
                                </a:extLst>
                              </a:blip>
                              <a:stretch>
                                <a:fillRect/>
                              </a:stretch>
                            </pic:blipFill>
                            <pic:spPr>
                              <a:xfrm>
                                <a:off x="5263007" y="4215186"/>
                                <a:ext cx="2590800" cy="2514600"/>
                              </a:xfrm>
                              <a:prstGeom prst="rect">
                                <a:avLst/>
                              </a:prstGeom>
                            </pic:spPr>
                          </pic:pic>
                          <wps:wsp>
                            <wps:cNvPr id="10641145" name="TextBox 73">
                              <a:extLst>
                                <a:ext uri="{FF2B5EF4-FFF2-40B4-BE49-F238E27FC236}">
                                  <a16:creationId xmlns:a16="http://schemas.microsoft.com/office/drawing/2014/main" id="{2ED9D7FC-FFA8-540F-FAC0-F30604E13B1D}"/>
                                </a:ext>
                              </a:extLst>
                            </wps:cNvPr>
                            <wps:cNvSpPr txBox="1"/>
                            <wps:spPr>
                              <a:xfrm>
                                <a:off x="709758" y="47201"/>
                                <a:ext cx="420439" cy="349288"/>
                              </a:xfrm>
                              <a:prstGeom prst="rect">
                                <a:avLst/>
                              </a:prstGeom>
                              <a:noFill/>
                            </wps:spPr>
                            <wps:txbx>
                              <w:txbxContent>
                                <w:p w14:paraId="1DBF02E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wps:txbx>
                            <wps:bodyPr wrap="square" rtlCol="0">
                              <a:spAutoFit/>
                            </wps:bodyPr>
                          </wps:wsp>
                          <wps:wsp>
                            <wps:cNvPr id="1443095768" name="TextBox 74">
                              <a:extLst>
                                <a:ext uri="{FF2B5EF4-FFF2-40B4-BE49-F238E27FC236}">
                                  <a16:creationId xmlns:a16="http://schemas.microsoft.com/office/drawing/2014/main" id="{54932C66-35FE-F3D9-E66F-1DA6BC7FE3BF}"/>
                                </a:ext>
                              </a:extLst>
                            </wps:cNvPr>
                            <wps:cNvSpPr txBox="1"/>
                            <wps:spPr>
                              <a:xfrm>
                                <a:off x="3383958" y="19975"/>
                                <a:ext cx="420439" cy="349288"/>
                              </a:xfrm>
                              <a:prstGeom prst="rect">
                                <a:avLst/>
                              </a:prstGeom>
                              <a:noFill/>
                            </wps:spPr>
                            <wps:txbx>
                              <w:txbxContent>
                                <w:p w14:paraId="43DFB64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wps:txbx>
                            <wps:bodyPr wrap="square" rtlCol="0">
                              <a:spAutoFit/>
                            </wps:bodyPr>
                          </wps:wsp>
                          <wps:wsp>
                            <wps:cNvPr id="743323305" name="TextBox 75">
                              <a:extLst>
                                <a:ext uri="{FF2B5EF4-FFF2-40B4-BE49-F238E27FC236}">
                                  <a16:creationId xmlns:a16="http://schemas.microsoft.com/office/drawing/2014/main" id="{7BBC716C-A6FF-E821-A3BD-705846488FF3}"/>
                                </a:ext>
                              </a:extLst>
                            </wps:cNvPr>
                            <wps:cNvSpPr txBox="1"/>
                            <wps:spPr>
                              <a:xfrm>
                                <a:off x="5811792" y="19975"/>
                                <a:ext cx="420439" cy="349288"/>
                              </a:xfrm>
                              <a:prstGeom prst="rect">
                                <a:avLst/>
                              </a:prstGeom>
                              <a:noFill/>
                            </wps:spPr>
                            <wps:txbx>
                              <w:txbxContent>
                                <w:p w14:paraId="7861AC5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c)</w:t>
                                  </w:r>
                                </w:p>
                              </w:txbxContent>
                            </wps:txbx>
                            <wps:bodyPr wrap="square" rtlCol="0">
                              <a:spAutoFit/>
                            </wps:bodyPr>
                          </wps:wsp>
                          <wps:wsp>
                            <wps:cNvPr id="617971039" name="TextBox 76">
                              <a:extLst>
                                <a:ext uri="{FF2B5EF4-FFF2-40B4-BE49-F238E27FC236}">
                                  <a16:creationId xmlns:a16="http://schemas.microsoft.com/office/drawing/2014/main" id="{E537B14A-9353-D6D1-17B0-D6A5DEB67AFD}"/>
                                </a:ext>
                              </a:extLst>
                            </wps:cNvPr>
                            <wps:cNvSpPr txBox="1"/>
                            <wps:spPr>
                              <a:xfrm>
                                <a:off x="728933" y="2164676"/>
                                <a:ext cx="420439" cy="349288"/>
                              </a:xfrm>
                              <a:prstGeom prst="rect">
                                <a:avLst/>
                              </a:prstGeom>
                              <a:noFill/>
                            </wps:spPr>
                            <wps:txbx>
                              <w:txbxContent>
                                <w:p w14:paraId="561E90C7"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d)</w:t>
                                  </w:r>
                                </w:p>
                              </w:txbxContent>
                            </wps:txbx>
                            <wps:bodyPr wrap="square" rtlCol="0">
                              <a:spAutoFit/>
                            </wps:bodyPr>
                          </wps:wsp>
                          <wps:wsp>
                            <wps:cNvPr id="1997077650" name="TextBox 77">
                              <a:extLst>
                                <a:ext uri="{FF2B5EF4-FFF2-40B4-BE49-F238E27FC236}">
                                  <a16:creationId xmlns:a16="http://schemas.microsoft.com/office/drawing/2014/main" id="{422E4277-F825-2417-E48E-DA4CE0AE4219}"/>
                                </a:ext>
                              </a:extLst>
                            </wps:cNvPr>
                            <wps:cNvSpPr txBox="1"/>
                            <wps:spPr>
                              <a:xfrm>
                                <a:off x="3403945" y="2164676"/>
                                <a:ext cx="420439" cy="349288"/>
                              </a:xfrm>
                              <a:prstGeom prst="rect">
                                <a:avLst/>
                              </a:prstGeom>
                              <a:noFill/>
                            </wps:spPr>
                            <wps:txbx>
                              <w:txbxContent>
                                <w:p w14:paraId="6DA4FB3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e)</w:t>
                                  </w:r>
                                </w:p>
                              </w:txbxContent>
                            </wps:txbx>
                            <wps:bodyPr wrap="square" rtlCol="0">
                              <a:spAutoFit/>
                            </wps:bodyPr>
                          </wps:wsp>
                          <wps:wsp>
                            <wps:cNvPr id="276538596" name="TextBox 78">
                              <a:extLst>
                                <a:ext uri="{FF2B5EF4-FFF2-40B4-BE49-F238E27FC236}">
                                  <a16:creationId xmlns:a16="http://schemas.microsoft.com/office/drawing/2014/main" id="{1A2B3836-0D61-DE60-431F-75FBBDA604E9}"/>
                                </a:ext>
                              </a:extLst>
                            </wps:cNvPr>
                            <wps:cNvSpPr txBox="1"/>
                            <wps:spPr>
                              <a:xfrm>
                                <a:off x="5851105" y="2164676"/>
                                <a:ext cx="420439" cy="349288"/>
                              </a:xfrm>
                              <a:prstGeom prst="rect">
                                <a:avLst/>
                              </a:prstGeom>
                              <a:noFill/>
                            </wps:spPr>
                            <wps:txbx>
                              <w:txbxContent>
                                <w:p w14:paraId="6D46F793"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f)</w:t>
                                  </w:r>
                                </w:p>
                              </w:txbxContent>
                            </wps:txbx>
                            <wps:bodyPr wrap="square" rtlCol="0">
                              <a:spAutoFit/>
                            </wps:bodyPr>
                          </wps:wsp>
                          <wps:wsp>
                            <wps:cNvPr id="1851967569" name="TextBox 79">
                              <a:extLst>
                                <a:ext uri="{FF2B5EF4-FFF2-40B4-BE49-F238E27FC236}">
                                  <a16:creationId xmlns:a16="http://schemas.microsoft.com/office/drawing/2014/main" id="{88353C36-C1A8-0896-C4A4-D59B7A58B5D3}"/>
                                </a:ext>
                              </a:extLst>
                            </wps:cNvPr>
                            <wps:cNvSpPr txBox="1"/>
                            <wps:spPr>
                              <a:xfrm>
                                <a:off x="737674" y="4252879"/>
                                <a:ext cx="421248" cy="349288"/>
                              </a:xfrm>
                              <a:prstGeom prst="rect">
                                <a:avLst/>
                              </a:prstGeom>
                              <a:noFill/>
                            </wps:spPr>
                            <wps:txbx>
                              <w:txbxContent>
                                <w:p w14:paraId="5694A708"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g)</w:t>
                                  </w:r>
                                </w:p>
                              </w:txbxContent>
                            </wps:txbx>
                            <wps:bodyPr wrap="square" rtlCol="0">
                              <a:spAutoFit/>
                            </wps:bodyPr>
                          </wps:wsp>
                          <wps:wsp>
                            <wps:cNvPr id="1211563147" name="TextBox 80">
                              <a:extLst>
                                <a:ext uri="{FF2B5EF4-FFF2-40B4-BE49-F238E27FC236}">
                                  <a16:creationId xmlns:a16="http://schemas.microsoft.com/office/drawing/2014/main" id="{D5BAFBEE-97F8-FD57-CB81-044F5FA11812}"/>
                                </a:ext>
                              </a:extLst>
                            </wps:cNvPr>
                            <wps:cNvSpPr txBox="1"/>
                            <wps:spPr>
                              <a:xfrm>
                                <a:off x="3431253" y="4252879"/>
                                <a:ext cx="420439" cy="349288"/>
                              </a:xfrm>
                              <a:prstGeom prst="rect">
                                <a:avLst/>
                              </a:prstGeom>
                              <a:noFill/>
                            </wps:spPr>
                            <wps:txbx>
                              <w:txbxContent>
                                <w:p w14:paraId="1FD8B5A6"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h)</w:t>
                                  </w:r>
                                </w:p>
                              </w:txbxContent>
                            </wps:txbx>
                            <wps:bodyPr wrap="square" rtlCol="0">
                              <a:spAutoFit/>
                            </wps:bodyPr>
                          </wps:wsp>
                          <wps:wsp>
                            <wps:cNvPr id="530668749" name="TextBox 81">
                              <a:extLst>
                                <a:ext uri="{FF2B5EF4-FFF2-40B4-BE49-F238E27FC236}">
                                  <a16:creationId xmlns:a16="http://schemas.microsoft.com/office/drawing/2014/main" id="{D5ED2479-2153-9B65-956E-1FE562330FCE}"/>
                                </a:ext>
                              </a:extLst>
                            </wps:cNvPr>
                            <wps:cNvSpPr txBox="1"/>
                            <wps:spPr>
                              <a:xfrm>
                                <a:off x="5876100" y="4252879"/>
                                <a:ext cx="420439" cy="349288"/>
                              </a:xfrm>
                              <a:prstGeom prst="rect">
                                <a:avLst/>
                              </a:prstGeom>
                              <a:noFill/>
                            </wps:spPr>
                            <wps:txbx>
                              <w:txbxContent>
                                <w:p w14:paraId="57BD6FA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i)</w:t>
                                  </w:r>
                                </w:p>
                              </w:txbxContent>
                            </wps:txbx>
                            <wps:bodyPr wrap="square" rtlCol="0">
                              <a:spAutoFit/>
                            </wps:bodyPr>
                          </wps:wsp>
                          <wps:wsp>
                            <wps:cNvPr id="2101195712" name="TextBox 83">
                              <a:extLst>
                                <a:ext uri="{FF2B5EF4-FFF2-40B4-BE49-F238E27FC236}">
                                  <a16:creationId xmlns:a16="http://schemas.microsoft.com/office/drawing/2014/main" id="{5F33EE37-4D0F-D470-931E-401BF135B11C}"/>
                                </a:ext>
                              </a:extLst>
                            </wps:cNvPr>
                            <wps:cNvSpPr txBox="1"/>
                            <wps:spPr>
                              <a:xfrm>
                                <a:off x="763501" y="1257237"/>
                                <a:ext cx="1106887" cy="640361"/>
                              </a:xfrm>
                              <a:prstGeom prst="rect">
                                <a:avLst/>
                              </a:prstGeom>
                              <a:noFill/>
                            </wps:spPr>
                            <wps:txbx>
                              <w:txbxContent>
                                <w:p w14:paraId="19723FE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4F0A44A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7F89C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201080221" name="TextBox 84">
                              <a:extLst>
                                <a:ext uri="{FF2B5EF4-FFF2-40B4-BE49-F238E27FC236}">
                                  <a16:creationId xmlns:a16="http://schemas.microsoft.com/office/drawing/2014/main" id="{EFD5D1C2-BD52-315C-8499-026879A22162}"/>
                                </a:ext>
                              </a:extLst>
                            </wps:cNvPr>
                            <wps:cNvSpPr txBox="1"/>
                            <wps:spPr>
                              <a:xfrm>
                                <a:off x="3422018" y="1257237"/>
                                <a:ext cx="1106887" cy="640361"/>
                              </a:xfrm>
                              <a:prstGeom prst="rect">
                                <a:avLst/>
                              </a:prstGeom>
                              <a:noFill/>
                            </wps:spPr>
                            <wps:txbx>
                              <w:txbxContent>
                                <w:p w14:paraId="77910372"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113E259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1834474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222711695" name="TextBox 85">
                              <a:extLst>
                                <a:ext uri="{FF2B5EF4-FFF2-40B4-BE49-F238E27FC236}">
                                  <a16:creationId xmlns:a16="http://schemas.microsoft.com/office/drawing/2014/main" id="{4EFE8A95-B01E-469F-84AA-CB34F3E1BFF2}"/>
                                </a:ext>
                              </a:extLst>
                            </wps:cNvPr>
                            <wps:cNvSpPr txBox="1"/>
                            <wps:spPr>
                              <a:xfrm>
                                <a:off x="5876466" y="1267526"/>
                                <a:ext cx="1106654" cy="646614"/>
                              </a:xfrm>
                              <a:prstGeom prst="rect">
                                <a:avLst/>
                              </a:prstGeom>
                              <a:noFill/>
                            </wps:spPr>
                            <wps:txbx>
                              <w:txbxContent>
                                <w:p w14:paraId="28A03914"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25BA818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F07893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1425715158" name="TextBox 86">
                              <a:extLst>
                                <a:ext uri="{FF2B5EF4-FFF2-40B4-BE49-F238E27FC236}">
                                  <a16:creationId xmlns:a16="http://schemas.microsoft.com/office/drawing/2014/main" id="{321FD921-2E4B-E4E7-34A8-2654914EB492}"/>
                                </a:ext>
                              </a:extLst>
                            </wps:cNvPr>
                            <wps:cNvSpPr txBox="1"/>
                            <wps:spPr>
                              <a:xfrm>
                                <a:off x="1818968" y="3374713"/>
                                <a:ext cx="1106078" cy="640361"/>
                              </a:xfrm>
                              <a:prstGeom prst="rect">
                                <a:avLst/>
                              </a:prstGeom>
                              <a:noFill/>
                            </wps:spPr>
                            <wps:txbx>
                              <w:txbxContent>
                                <w:p w14:paraId="5F279171"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C03782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C24B99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923530752" name="TextBox 87">
                              <a:extLst>
                                <a:ext uri="{FF2B5EF4-FFF2-40B4-BE49-F238E27FC236}">
                                  <a16:creationId xmlns:a16="http://schemas.microsoft.com/office/drawing/2014/main" id="{8F9C70B3-63D4-5F88-376C-02D1BF19D61A}"/>
                                </a:ext>
                              </a:extLst>
                            </wps:cNvPr>
                            <wps:cNvSpPr txBox="1"/>
                            <wps:spPr>
                              <a:xfrm>
                                <a:off x="3425005" y="3378785"/>
                                <a:ext cx="1106887" cy="640361"/>
                              </a:xfrm>
                              <a:prstGeom prst="rect">
                                <a:avLst/>
                              </a:prstGeom>
                              <a:noFill/>
                            </wps:spPr>
                            <wps:txbx>
                              <w:txbxContent>
                                <w:p w14:paraId="27F1D99C"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4360F3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ns </w:t>
                                  </w:r>
                                </w:p>
                                <w:p w14:paraId="28F266C8"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1104467819" name="TextBox 88">
                              <a:extLst>
                                <a:ext uri="{FF2B5EF4-FFF2-40B4-BE49-F238E27FC236}">
                                  <a16:creationId xmlns:a16="http://schemas.microsoft.com/office/drawing/2014/main" id="{4B1C2F93-A7A0-821A-3F95-25A814C0A13D}"/>
                                </a:ext>
                              </a:extLst>
                            </wps:cNvPr>
                            <wps:cNvSpPr txBox="1"/>
                            <wps:spPr>
                              <a:xfrm>
                                <a:off x="5851105" y="2454858"/>
                                <a:ext cx="1106078" cy="640361"/>
                              </a:xfrm>
                              <a:prstGeom prst="rect">
                                <a:avLst/>
                              </a:prstGeom>
                              <a:noFill/>
                            </wps:spPr>
                            <wps:txbx>
                              <w:txbxContent>
                                <w:p w14:paraId="765DCA2A"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721A05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3011502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333871024" name="TextBox 89">
                              <a:extLst>
                                <a:ext uri="{FF2B5EF4-FFF2-40B4-BE49-F238E27FC236}">
                                  <a16:creationId xmlns:a16="http://schemas.microsoft.com/office/drawing/2014/main" id="{28EBB036-CDD4-8FD8-488B-8605ECA66C41}"/>
                                </a:ext>
                              </a:extLst>
                            </wps:cNvPr>
                            <wps:cNvSpPr txBox="1"/>
                            <wps:spPr>
                              <a:xfrm>
                                <a:off x="763501" y="5472212"/>
                                <a:ext cx="1106887" cy="640361"/>
                              </a:xfrm>
                              <a:prstGeom prst="rect">
                                <a:avLst/>
                              </a:prstGeom>
                              <a:noFill/>
                            </wps:spPr>
                            <wps:txbx>
                              <w:txbxContent>
                                <w:p w14:paraId="233D79A9"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870FB6D"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PT: **</w:t>
                                  </w:r>
                                </w:p>
                                <w:p w14:paraId="716A2C7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108211855" name="TextBox 90">
                              <a:extLst>
                                <a:ext uri="{FF2B5EF4-FFF2-40B4-BE49-F238E27FC236}">
                                  <a16:creationId xmlns:a16="http://schemas.microsoft.com/office/drawing/2014/main" id="{93E4B1C8-D87C-09C5-27A3-469312922FA5}"/>
                                </a:ext>
                              </a:extLst>
                            </wps:cNvPr>
                            <wps:cNvSpPr txBox="1"/>
                            <wps:spPr>
                              <a:xfrm>
                                <a:off x="3431253" y="5484237"/>
                                <a:ext cx="1106078" cy="640361"/>
                              </a:xfrm>
                              <a:prstGeom prst="rect">
                                <a:avLst/>
                              </a:prstGeom>
                              <a:noFill/>
                            </wps:spPr>
                            <wps:txbx>
                              <w:txbxContent>
                                <w:p w14:paraId="1138769F" w14:textId="77777777" w:rsidR="00065F9D" w:rsidRPr="00947ADF" w:rsidRDefault="00065F9D" w:rsidP="00065F9D">
                                  <w:pPr>
                                    <w:rPr>
                                      <w:rFonts w:ascii="Helvetica" w:hAnsi="Helvetica" w:cstheme="minorBidi"/>
                                      <w:b/>
                                      <w:bCs/>
                                      <w:color w:val="000000" w:themeColor="text1"/>
                                      <w:kern w:val="24"/>
                                      <w:sz w:val="18"/>
                                      <w:szCs w:val="18"/>
                                    </w:rPr>
                                  </w:pPr>
                                  <w:r w:rsidRPr="00947ADF">
                                    <w:rPr>
                                      <w:rFonts w:ascii="Helvetica" w:hAnsi="Helvetica" w:cstheme="minorBidi"/>
                                      <w:b/>
                                      <w:bCs/>
                                      <w:color w:val="000000" w:themeColor="text1"/>
                                      <w:kern w:val="24"/>
                                      <w:sz w:val="18"/>
                                      <w:szCs w:val="18"/>
                                    </w:rPr>
                                    <w:t>OT: ***</w:t>
                                  </w:r>
                                </w:p>
                                <w:p w14:paraId="3E2B7DD0" w14:textId="1E5EDE8C"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w:t>
                                  </w:r>
                                  <w:r w:rsidR="00947ADF">
                                    <w:rPr>
                                      <w:rFonts w:ascii="Helvetica" w:hAnsi="Helvetica" w:cstheme="minorBidi"/>
                                      <w:color w:val="000000" w:themeColor="text1"/>
                                      <w:kern w:val="24"/>
                                      <w:sz w:val="18"/>
                                      <w:szCs w:val="18"/>
                                    </w:rPr>
                                    <w:t>ns</w:t>
                                  </w:r>
                                </w:p>
                                <w:p w14:paraId="25867C6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847243175" name="TextBox 91">
                              <a:extLst>
                                <a:ext uri="{FF2B5EF4-FFF2-40B4-BE49-F238E27FC236}">
                                  <a16:creationId xmlns:a16="http://schemas.microsoft.com/office/drawing/2014/main" id="{2C2452CB-65D0-D91A-1B7B-DC994287BC68}"/>
                                </a:ext>
                              </a:extLst>
                            </wps:cNvPr>
                            <wps:cNvSpPr txBox="1"/>
                            <wps:spPr>
                              <a:xfrm>
                                <a:off x="5895223" y="5482685"/>
                                <a:ext cx="1106887" cy="640361"/>
                              </a:xfrm>
                              <a:prstGeom prst="rect">
                                <a:avLst/>
                              </a:prstGeom>
                              <a:noFill/>
                            </wps:spPr>
                            <wps:txbx>
                              <w:txbxContent>
                                <w:p w14:paraId="335FBEE8"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7B2BA0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3B1718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 xml:space="preserve">OT x PT: ** </w:t>
                                  </w:r>
                                </w:p>
                              </w:txbxContent>
                            </wps:txbx>
                            <wps:bodyPr wrap="square" rtlCol="0">
                              <a:spAutoFit/>
                            </wps:bodyPr>
                          </wps:wsp>
                        </wpg:grpSp>
                        <wpg:grpSp>
                          <wpg:cNvPr id="991986136" name="Group 99">
                            <a:extLst>
                              <a:ext uri="{FF2B5EF4-FFF2-40B4-BE49-F238E27FC236}">
                                <a16:creationId xmlns:a16="http://schemas.microsoft.com/office/drawing/2014/main" id="{8F2B4E18-86B4-62DD-602F-5707934B0C47}"/>
                              </a:ext>
                            </a:extLst>
                          </wpg:cNvPr>
                          <wpg:cNvGrpSpPr/>
                          <wpg:grpSpPr>
                            <a:xfrm>
                              <a:off x="17241" y="5372765"/>
                              <a:ext cx="1572895" cy="594360"/>
                              <a:chOff x="-1929254" y="203236"/>
                              <a:chExt cx="1572895" cy="594360"/>
                            </a:xfrm>
                          </wpg:grpSpPr>
                          <wps:wsp>
                            <wps:cNvPr id="370834896" name="TextBox 98">
                              <a:extLst>
                                <a:ext uri="{FF2B5EF4-FFF2-40B4-BE49-F238E27FC236}">
                                  <a16:creationId xmlns:a16="http://schemas.microsoft.com/office/drawing/2014/main" id="{4E7B054E-FD33-FE3A-AD90-9141F6BE1B19}"/>
                                </a:ext>
                              </a:extLst>
                            </wps:cNvPr>
                            <wps:cNvSpPr txBox="1"/>
                            <wps:spPr>
                              <a:xfrm>
                                <a:off x="-1929254" y="203236"/>
                                <a:ext cx="1572895" cy="594360"/>
                              </a:xfrm>
                              <a:prstGeom prst="rect">
                                <a:avLst/>
                              </a:prstGeom>
                              <a:noFill/>
                            </wps:spPr>
                            <wps:txbx>
                              <w:txbxContent>
                                <w:p w14:paraId="5BFEBDDC" w14:textId="4AF59A78" w:rsidR="00CD0200" w:rsidRDefault="00CD0200" w:rsidP="00CD0200">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parental treatment</w:t>
                                  </w:r>
                                </w:p>
                                <w:p w14:paraId="56C67D3C"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control</w:t>
                                  </w:r>
                                </w:p>
                                <w:p w14:paraId="17BF4F40"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drought</w:t>
                                  </w:r>
                                </w:p>
                              </w:txbxContent>
                            </wps:txbx>
                            <wps:bodyPr wrap="square" rtlCol="0">
                              <a:spAutoFit/>
                            </wps:bodyPr>
                          </wps:wsp>
                          <wps:wsp>
                            <wps:cNvPr id="1119050278" name="Oval 1119050278">
                              <a:extLst>
                                <a:ext uri="{FF2B5EF4-FFF2-40B4-BE49-F238E27FC236}">
                                  <a16:creationId xmlns:a16="http://schemas.microsoft.com/office/drawing/2014/main" id="{7CAE0D5F-FE8C-3B7D-0C81-62C97E21452C}"/>
                                </a:ext>
                              </a:extLst>
                            </wps:cNvPr>
                            <wps:cNvSpPr/>
                            <wps:spPr>
                              <a:xfrm>
                                <a:off x="-1808231" y="461894"/>
                                <a:ext cx="95250" cy="92162"/>
                              </a:xfrm>
                              <a:prstGeom prst="ellipse">
                                <a:avLst/>
                              </a:prstGeom>
                              <a:solidFill>
                                <a:srgbClr val="548E9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24832804" name="Triangle 524832804">
                              <a:extLst>
                                <a:ext uri="{FF2B5EF4-FFF2-40B4-BE49-F238E27FC236}">
                                  <a16:creationId xmlns:a16="http://schemas.microsoft.com/office/drawing/2014/main" id="{2107B0D8-26B8-047E-0482-AAA11434ABBC}"/>
                                </a:ext>
                              </a:extLst>
                            </wps:cNvPr>
                            <wps:cNvSpPr/>
                            <wps:spPr>
                              <a:xfrm>
                                <a:off x="-1808231" y="628053"/>
                                <a:ext cx="95250" cy="92162"/>
                              </a:xfrm>
                              <a:prstGeom prst="triangle">
                                <a:avLst/>
                              </a:prstGeom>
                              <a:solidFill>
                                <a:srgbClr val="7A2218"/>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s:wsp>
                        <wps:cNvPr id="753644659" name="TextBox 101">
                          <a:extLst>
                            <a:ext uri="{FF2B5EF4-FFF2-40B4-BE49-F238E27FC236}">
                              <a16:creationId xmlns:a16="http://schemas.microsoft.com/office/drawing/2014/main" id="{DC30B061-49E2-E621-94B1-6F09DE17D048}"/>
                            </a:ext>
                          </a:extLst>
                        </wps:cNvPr>
                        <wps:cNvSpPr txBox="1"/>
                        <wps:spPr>
                          <a:xfrm>
                            <a:off x="2762250" y="5038725"/>
                            <a:ext cx="1434465" cy="253365"/>
                          </a:xfrm>
                          <a:prstGeom prst="rect">
                            <a:avLst/>
                          </a:prstGeom>
                          <a:noFill/>
                        </wps:spPr>
                        <wps:txbx>
                          <w:txbxContent>
                            <w:p w14:paraId="1702343A"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wps:txbx>
                        <wps:bodyPr wrap="square" rtlCol="0">
                          <a:spAutoFit/>
                        </wps:bodyPr>
                      </wps:wsp>
                      <wps:wsp>
                        <wps:cNvPr id="1212452101" name="TextBox 102">
                          <a:extLst>
                            <a:ext uri="{FF2B5EF4-FFF2-40B4-BE49-F238E27FC236}">
                              <a16:creationId xmlns:a16="http://schemas.microsoft.com/office/drawing/2014/main" id="{1F2BACA8-8289-9EA4-E898-C5FA732FFEE6}"/>
                            </a:ext>
                          </a:extLst>
                        </wps:cNvPr>
                        <wps:cNvSpPr txBox="1"/>
                        <wps:spPr>
                          <a:xfrm>
                            <a:off x="4629150" y="5019675"/>
                            <a:ext cx="1434465" cy="253365"/>
                          </a:xfrm>
                          <a:prstGeom prst="rect">
                            <a:avLst/>
                          </a:prstGeom>
                          <a:noFill/>
                        </wps:spPr>
                        <wps:txbx>
                          <w:txbxContent>
                            <w:p w14:paraId="4A9A58E1"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wps:txbx>
                        <wps:bodyPr wrap="square" rtlCol="0">
                          <a:spAutoFit/>
                        </wps:bodyPr>
                      </wps:wsp>
                      <wps:wsp>
                        <wps:cNvPr id="1977350893" name="TextBox 101"/>
                        <wps:cNvSpPr txBox="1"/>
                        <wps:spPr>
                          <a:xfrm>
                            <a:off x="581025" y="5038725"/>
                            <a:ext cx="1434465" cy="253365"/>
                          </a:xfrm>
                          <a:prstGeom prst="rect">
                            <a:avLst/>
                          </a:prstGeom>
                          <a:noFill/>
                        </wps:spPr>
                        <wps:txbx>
                          <w:txbxContent>
                            <w:p w14:paraId="7C8387EB" w14:textId="77777777" w:rsidR="007B7B59" w:rsidRDefault="007B7B59" w:rsidP="007B7B59">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wps:txbx>
                        <wps:bodyPr wrap="square" rtlCol="0">
                          <a:spAutoFit/>
                        </wps:bodyPr>
                      </wps:wsp>
                    </wpg:wgp>
                  </a:graphicData>
                </a:graphic>
              </wp:anchor>
            </w:drawing>
          </mc:Choice>
          <mc:Fallback>
            <w:pict>
              <v:group w14:anchorId="61ECF658" id="Group 44" o:spid="_x0000_s1028" style="position:absolute;margin-left:0;margin-top:20.7pt;width:485.65pt;height:469.85pt;z-index:-251590656;mso-position-horizontal:center;mso-position-horizontal-relative:margin" coordsize="61677,59671"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">
                <v:group id="Group 3" o:spid="_x0000_s1029" style="position:absolute;width:61677;height:59671" coordsize="61681,596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">
                  <v:group id="Group 93" o:spid="_x0000_s1030" style="position:absolute;width:61681;height:52853" coordsize="78538,672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51" o:spid="_x0000_s1031" type="#_x0000_t75" style="position:absolute;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">
                      <v:imagedata r:id="rId37" o:title=""/>
                    </v:shape>
                    <v:shape id="Graphic 53" o:spid="_x0000_s1032" type="#_x0000_t75" style="position:absolute;left:25908;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">
                      <v:imagedata r:id="rId38" o:title=""/>
                    </v:shape>
                    <v:shape id="Graphic 55" o:spid="_x0000_s1033" type="#_x0000_t75" style="position:absolute;left:51816;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">
                      <v:imagedata r:id="rId39" o:title=""/>
                    </v:shape>
                    <v:shape id="Graphic 57" o:spid="_x0000_s1034" type="#_x0000_t75" style="position:absolute;left:893;top:21175;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">
                      <v:imagedata r:id="rId40" o:title=""/>
                    </v:shape>
                    <v:shape id="Graphic 59" o:spid="_x0000_s1035" type="#_x0000_t75" style="position:absolute;left:27536;top:20698;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">
                      <v:imagedata r:id="rId41" o:title=""/>
                    </v:shape>
                    <v:shape id="Graphic 60" o:spid="_x0000_s1036" type="#_x0000_t75" style="position:absolute;left:27695;top:21175;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">
                      <v:imagedata r:id="rId41" o:title=""/>
                    </v:shape>
                    <v:shape id="Graphic 62" o:spid="_x0000_s1037" type="#_x0000_t75" style="position:absolute;left:50505;top:21175;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">
                      <v:imagedata r:id="rId42" o:title=""/>
                    </v:shape>
                    <v:shape id="Graphic 64" o:spid="_x0000_s1038" type="#_x0000_t75" style="position:absolute;left:636;top:42151;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">
                      <v:imagedata r:id="rId43" o:title=""/>
                    </v:shape>
                    <v:shape id="Graphic 66" o:spid="_x0000_s1039" type="#_x0000_t75" style="position:absolute;left:27774;top:42151;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">
                      <v:imagedata r:id="rId44" o:title=""/>
                    </v:shape>
                    <v:shape id="Graphic 68" o:spid="_x0000_s1040" type="#_x0000_t75" style="position:absolute;left:52630;top:42151;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">
                      <v:imagedata r:id="rId45" o:title=""/>
                    </v:shape>
                    <v:shape id="TextBox 73" o:spid="_x0000_s1041" type="#_x0000_t202" style="position:absolute;left:7097;top:472;width:4204;height:34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" filled="f" stroked="f">
                      <v:textbox style="mso-fit-shape-to-text:t">
                        <w:txbxContent>
                          <w:p w14:paraId="1DBF02E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v:textbox>
                    </v:shape>
                    <v:shape id="TextBox 74" o:spid="_x0000_s1042" type="#_x0000_t202" style="position:absolute;left:33839;top:199;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" filled="f" stroked="f">
                      <v:textbox style="mso-fit-shape-to-text:t">
                        <w:txbxContent>
                          <w:p w14:paraId="43DFB64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v:textbox>
                    </v:shape>
                    <v:shape id="TextBox 75" o:spid="_x0000_s1043" type="#_x0000_t202" style="position:absolute;left:58117;top:199;width:4205;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" filled="f" stroked="f">
                      <v:textbox style="mso-fit-shape-to-text:t">
                        <w:txbxContent>
                          <w:p w14:paraId="7861AC5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c)</w:t>
                            </w:r>
                          </w:p>
                        </w:txbxContent>
                      </v:textbox>
                    </v:shape>
                    <v:shape id="TextBox 76" o:spid="_x0000_s1044" type="#_x0000_t202" style="position:absolute;left:7289;top:21646;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" filled="f" stroked="f">
                      <v:textbox style="mso-fit-shape-to-text:t">
                        <w:txbxContent>
                          <w:p w14:paraId="561E90C7"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d)</w:t>
                            </w:r>
                          </w:p>
                        </w:txbxContent>
                      </v:textbox>
                    </v:shape>
                    <v:shape id="TextBox 77" o:spid="_x0000_s1045" type="#_x0000_t202" style="position:absolute;left:34039;top:21646;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" filled="f" stroked="f">
                      <v:textbox style="mso-fit-shape-to-text:t">
                        <w:txbxContent>
                          <w:p w14:paraId="6DA4FB3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e)</w:t>
                            </w:r>
                          </w:p>
                        </w:txbxContent>
                      </v:textbox>
                    </v:shape>
                    <v:shape id="TextBox 78" o:spid="_x0000_s1046" type="#_x0000_t202" style="position:absolute;left:58511;top:21646;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" filled="f" stroked="f">
                      <v:textbox style="mso-fit-shape-to-text:t">
                        <w:txbxContent>
                          <w:p w14:paraId="6D46F793"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f)</w:t>
                            </w:r>
                          </w:p>
                        </w:txbxContent>
                      </v:textbox>
                    </v:shape>
                    <v:shape id="TextBox 79" o:spid="_x0000_s1047" type="#_x0000_t202" style="position:absolute;left:7376;top:42528;width:4213;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" filled="f" stroked="f">
                      <v:textbox style="mso-fit-shape-to-text:t">
                        <w:txbxContent>
                          <w:p w14:paraId="5694A708"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g)</w:t>
                            </w:r>
                          </w:p>
                        </w:txbxContent>
                      </v:textbox>
                    </v:shape>
                    <v:shape id="TextBox 80" o:spid="_x0000_s1048" type="#_x0000_t202" style="position:absolute;left:34312;top:42528;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" filled="f" stroked="f">
                      <v:textbox style="mso-fit-shape-to-text:t">
                        <w:txbxContent>
                          <w:p w14:paraId="1FD8B5A6"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h)</w:t>
                            </w:r>
                          </w:p>
                        </w:txbxContent>
                      </v:textbox>
                    </v:shape>
                    <v:shape id="TextBox 81" o:spid="_x0000_s1049" type="#_x0000_t202" style="position:absolute;left:58761;top:42528;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" filled="f" stroked="f">
                      <v:textbox style="mso-fit-shape-to-text:t">
                        <w:txbxContent>
                          <w:p w14:paraId="57BD6FAE" w14:textId="77777777" w:rsidR="00065F9D" w:rsidRDefault="00065F9D" w:rsidP="00065F9D">
                            <w:pPr>
                              <w:rPr>
                                <w:rFonts w:ascii="Helvetica" w:hAnsi="Helvetica" w:cstheme="minorBidi"/>
                                <w:b/>
                                <w:bCs/>
                                <w:color w:val="000000" w:themeColor="text1"/>
                                <w:kern w:val="24"/>
                              </w:rPr>
                            </w:pPr>
                            <w:proofErr w:type="spellStart"/>
                            <w:r>
                              <w:rPr>
                                <w:rFonts w:ascii="Helvetica" w:hAnsi="Helvetica" w:cstheme="minorBidi"/>
                                <w:b/>
                                <w:bCs/>
                                <w:color w:val="000000" w:themeColor="text1"/>
                                <w:kern w:val="24"/>
                              </w:rPr>
                              <w:t>i</w:t>
                            </w:r>
                            <w:proofErr w:type="spellEnd"/>
                            <w:r>
                              <w:rPr>
                                <w:rFonts w:ascii="Helvetica" w:hAnsi="Helvetica" w:cstheme="minorBidi"/>
                                <w:b/>
                                <w:bCs/>
                                <w:color w:val="000000" w:themeColor="text1"/>
                                <w:kern w:val="24"/>
                              </w:rPr>
                              <w:t>)</w:t>
                            </w:r>
                          </w:p>
                        </w:txbxContent>
                      </v:textbox>
                    </v:shape>
                    <v:shape id="TextBox 83" o:spid="_x0000_s1050" type="#_x0000_t202" style="position:absolute;left:7635;top:12572;width:11068;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" filled="f" stroked="f">
                      <v:textbox style="mso-fit-shape-to-text:t">
                        <w:txbxContent>
                          <w:p w14:paraId="19723FE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4F0A44A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7F89C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84" o:spid="_x0000_s1051" type="#_x0000_t202" style="position:absolute;left:34220;top:12572;width:11069;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" filled="f" stroked="f">
                      <v:textbox style="mso-fit-shape-to-text:t">
                        <w:txbxContent>
                          <w:p w14:paraId="77910372"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113E259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1834474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5" o:spid="_x0000_s1052" type="#_x0000_t202" style="position:absolute;left:58764;top:12675;width:11067;height:64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" filled="f" stroked="f">
                      <v:textbox style="mso-fit-shape-to-text:t">
                        <w:txbxContent>
                          <w:p w14:paraId="28A03914"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25BA818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F07893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86" o:spid="_x0000_s1053" type="#_x0000_t202" style="position:absolute;left:18189;top:33747;width:11061;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" filled="f" stroked="f">
                      <v:textbox style="mso-fit-shape-to-text:t">
                        <w:txbxContent>
                          <w:p w14:paraId="5F279171"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C03782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C24B99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7" o:spid="_x0000_s1054" type="#_x0000_t202" style="position:absolute;left:34250;top:33787;width:11068;height:6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" filled="f" stroked="f">
                      <v:textbox style="mso-fit-shape-to-text:t">
                        <w:txbxContent>
                          <w:p w14:paraId="27F1D99C"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4360F3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ns </w:t>
                            </w:r>
                          </w:p>
                          <w:p w14:paraId="28F266C8"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8" o:spid="_x0000_s1055" type="#_x0000_t202" style="position:absolute;left:58511;top:24548;width:11060;height:6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" filled="f" stroked="f">
                      <v:textbox style="mso-fit-shape-to-text:t">
                        <w:txbxContent>
                          <w:p w14:paraId="765DCA2A"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721A05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3011502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9" o:spid="_x0000_s1056" type="#_x0000_t202" style="position:absolute;left:7635;top:54722;width:11068;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" filled="f" stroked="f">
                      <v:textbox style="mso-fit-shape-to-text:t">
                        <w:txbxContent>
                          <w:p w14:paraId="233D79A9"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870FB6D"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PT: **</w:t>
                            </w:r>
                          </w:p>
                          <w:p w14:paraId="716A2C7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90" o:spid="_x0000_s1057" type="#_x0000_t202" style="position:absolute;left:34312;top:54842;width:11061;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" filled="f" stroked="f">
                      <v:textbox style="mso-fit-shape-to-text:t">
                        <w:txbxContent>
                          <w:p w14:paraId="1138769F" w14:textId="77777777" w:rsidR="00065F9D" w:rsidRPr="00947ADF" w:rsidRDefault="00065F9D" w:rsidP="00065F9D">
                            <w:pPr>
                              <w:rPr>
                                <w:rFonts w:ascii="Helvetica" w:hAnsi="Helvetica" w:cstheme="minorBidi"/>
                                <w:b/>
                                <w:bCs/>
                                <w:color w:val="000000" w:themeColor="text1"/>
                                <w:kern w:val="24"/>
                                <w:sz w:val="18"/>
                                <w:szCs w:val="18"/>
                              </w:rPr>
                            </w:pPr>
                            <w:r w:rsidRPr="00947ADF">
                              <w:rPr>
                                <w:rFonts w:ascii="Helvetica" w:hAnsi="Helvetica" w:cstheme="minorBidi"/>
                                <w:b/>
                                <w:bCs/>
                                <w:color w:val="000000" w:themeColor="text1"/>
                                <w:kern w:val="24"/>
                                <w:sz w:val="18"/>
                                <w:szCs w:val="18"/>
                              </w:rPr>
                              <w:t>OT: ***</w:t>
                            </w:r>
                          </w:p>
                          <w:p w14:paraId="3E2B7DD0" w14:textId="1E5EDE8C"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w:t>
                            </w:r>
                            <w:r w:rsidR="00947ADF">
                              <w:rPr>
                                <w:rFonts w:ascii="Helvetica" w:hAnsi="Helvetica" w:cstheme="minorBidi"/>
                                <w:color w:val="000000" w:themeColor="text1"/>
                                <w:kern w:val="24"/>
                                <w:sz w:val="18"/>
                                <w:szCs w:val="18"/>
                              </w:rPr>
                              <w:t>ns</w:t>
                            </w:r>
                          </w:p>
                          <w:p w14:paraId="25867C6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91" o:spid="_x0000_s1058" type="#_x0000_t202" style="position:absolute;left:58952;top:54826;width:11069;height:6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" filled="f" stroked="f">
                      <v:textbox style="mso-fit-shape-to-text:t">
                        <w:txbxContent>
                          <w:p w14:paraId="335FBEE8"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7B2BA0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3B1718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 xml:space="preserve">OT x PT: ** </w:t>
                            </w:r>
                          </w:p>
                        </w:txbxContent>
                      </v:textbox>
                    </v:shape>
                  </v:group>
                  <v:group id="Group 99" o:spid="_x0000_s1059" style="position:absolute;left:172;top:53727;width:15729;height:5944" coordorigin="-19292,2032" coordsize="15728,59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">
                    <v:shape id="TextBox 98" o:spid="_x0000_s1060" type="#_x0000_t202" style="position:absolute;left:-19292;top:2032;width:15729;height:59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" filled="f" stroked="f">
                      <v:textbox style="mso-fit-shape-to-text:t">
                        <w:txbxContent>
                          <w:p w14:paraId="5BFEBDDC" w14:textId="4AF59A78" w:rsidR="00CD0200" w:rsidRDefault="00CD0200" w:rsidP="00CD0200">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parental treatment</w:t>
                            </w:r>
                          </w:p>
                          <w:p w14:paraId="56C67D3C"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control</w:t>
                            </w:r>
                          </w:p>
                          <w:p w14:paraId="17BF4F40"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drought</w:t>
                            </w:r>
                          </w:p>
                        </w:txbxContent>
                      </v:textbox>
                    </v:shape>
                    <v:oval id="Oval 1119050278" o:spid="_x0000_s1061" style="position:absolute;left:-18082;top:4618;width:953;height:9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" fillcolor="#548e91" stroked="f" strokeweight="1pt">
                      <v:stroke joinstyle="miter"/>
                    </v:oval>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524832804" o:spid="_x0000_s1062" type="#_x0000_t5" style="position:absolute;left:-18082;top:6280;width:953;height:9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" fillcolor="#7a2218" stroked="f" strokeweight="1pt"/>
                  </v:group>
                </v:group>
                <v:shape id="TextBox 101" o:spid="_x0000_s1063" type="#_x0000_t202" style="position:absolute;left:27622;top:50387;width:14345;height:25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" filled="f" stroked="f">
                  <v:textbox style="mso-fit-shape-to-text:t">
                    <w:txbxContent>
                      <w:p w14:paraId="1702343A"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v:textbox>
                </v:shape>
                <v:shape id="TextBox 102" o:spid="_x0000_s1064" type="#_x0000_t202" style="position:absolute;left:46291;top:50196;width:14345;height:25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" filled="f" stroked="f">
                  <v:textbox style="mso-fit-shape-to-text:t">
                    <w:txbxContent>
                      <w:p w14:paraId="4A9A58E1"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v:textbox>
                </v:shape>
                <v:shape id="TextBox 101" o:spid="_x0000_s1065" type="#_x0000_t202" style="position:absolute;left:5810;top:50387;width:14344;height:25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" filled="f" stroked="f">
                  <v:textbox style="mso-fit-shape-to-text:t">
                    <w:txbxContent>
                      <w:p w14:paraId="7C8387EB" w14:textId="77777777" w:rsidR="007B7B59" w:rsidRDefault="007B7B59" w:rsidP="007B7B59">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v:textbox>
                </v:shape>
                <w10:wrap type="tight" anchorx="margin"/>
              </v:group>
            </w:pict>
          </mc:Fallback>
        </mc:AlternateContent>
      </w:r>
    </w:p>
    <w:p w14:paraId="156DDB1B" w14:textId="7A50E8F7" w:rsidR="005A5A00" w:rsidRDefault="005A5A00" w:rsidP="003D4925"/>
    <w:p w14:paraId="61EB0404" w14:textId="77777777" w:rsidR="0065746E" w:rsidRDefault="0065746E" w:rsidP="003D4925"/>
    <w:p w14:paraId="7F18E253" w14:textId="01344758" w:rsidR="0065746E" w:rsidRDefault="0065746E">
      <w:r>
        <w:br w:type="page"/>
      </w:r>
    </w:p>
    <w:p w14:paraId="025A54E8" w14:textId="3A3DADBF" w:rsidR="0065746E" w:rsidRPr="008D5B5A" w:rsidRDefault="0065746E" w:rsidP="003D4925">
      <w:r w:rsidRPr="008D5B5A">
        <w:rPr>
          <w:b/>
          <w:bCs/>
        </w:rPr>
        <w:lastRenderedPageBreak/>
        <w:t xml:space="preserve">Figure 4. </w:t>
      </w:r>
      <w:r w:rsidR="0098595E" w:rsidRPr="0098595E">
        <w:t>Effects of t</w:t>
      </w:r>
      <w:r w:rsidR="008D5B5A" w:rsidRPr="0098595E">
        <w:t>ransgenerational</w:t>
      </w:r>
      <w:r w:rsidR="008D5B5A">
        <w:t xml:space="preserve"> plasticity across all eleven populations of </w:t>
      </w:r>
      <w:r w:rsidR="008D5B5A" w:rsidRPr="00CD480D">
        <w:rPr>
          <w:i/>
          <w:iCs/>
        </w:rPr>
        <w:t>P. patagonica</w:t>
      </w:r>
      <w:r w:rsidR="008D5B5A">
        <w:t xml:space="preserve"> </w:t>
      </w:r>
      <w:r w:rsidR="007C5490">
        <w:t xml:space="preserve">on </w:t>
      </w:r>
      <w:r w:rsidR="008D5B5A">
        <w:t xml:space="preserve">number of seeds produced. </w:t>
      </w:r>
      <w:r w:rsidR="0039691E">
        <w:t xml:space="preserve">Letters </w:t>
      </w:r>
      <w:r w:rsidR="00065E25">
        <w:t>mark significant differences between</w:t>
      </w:r>
      <w:r w:rsidR="007C5490">
        <w:t xml:space="preserve"> </w:t>
      </w:r>
      <w:r w:rsidR="00564BE6">
        <w:t>each treatment</w:t>
      </w:r>
      <w:r w:rsidR="001F48BE">
        <w:t xml:space="preserve"> cohort (DD = </w:t>
      </w:r>
      <w:r w:rsidR="001F48BE" w:rsidRPr="001F48BE">
        <w:t>F1 dry / F2 dry, DC</w:t>
      </w:r>
      <w:r w:rsidR="001F48BE">
        <w:t xml:space="preserve"> = </w:t>
      </w:r>
      <w:r w:rsidR="001F48BE" w:rsidRPr="001F48BE">
        <w:t>F1 dry / F2 control, CD</w:t>
      </w:r>
      <w:r w:rsidR="001F48BE">
        <w:t xml:space="preserve"> = </w:t>
      </w:r>
      <w:r w:rsidR="001F48BE" w:rsidRPr="001F48BE">
        <w:t>F1 control / F2 dry, and CC</w:t>
      </w:r>
      <w:r w:rsidR="001F48BE">
        <w:t xml:space="preserve"> = </w:t>
      </w:r>
      <w:r w:rsidR="001F48BE" w:rsidRPr="001F48BE">
        <w:t>F1 control / F2 control</w:t>
      </w:r>
      <w:r w:rsidR="00526B52">
        <w:t>).</w:t>
      </w:r>
      <w:r w:rsidR="00A263D1">
        <w:t xml:space="preserve"> Error bars represent SE.</w:t>
      </w:r>
    </w:p>
    <w:p w14:paraId="50B77612" w14:textId="524C8E0E" w:rsidR="008D5B5A" w:rsidRDefault="008D5B5A" w:rsidP="003D4925"/>
    <w:p w14:paraId="39C6C954" w14:textId="5DF2A279" w:rsidR="008D5B5A" w:rsidRDefault="00A263D1" w:rsidP="003D4925">
      <w:r w:rsidRPr="008D5B5A">
        <w:rPr>
          <w:noProof/>
        </w:rPr>
        <mc:AlternateContent>
          <mc:Choice Requires="wpg">
            <w:drawing>
              <wp:anchor distT="0" distB="0" distL="114300" distR="114300" simplePos="0" relativeHeight="251727872" behindDoc="0" locked="0" layoutInCell="1" allowOverlap="1" wp14:anchorId="210CB036" wp14:editId="7C2F72C8">
                <wp:simplePos x="0" y="0"/>
                <wp:positionH relativeFrom="margin">
                  <wp:posOffset>0</wp:posOffset>
                </wp:positionH>
                <wp:positionV relativeFrom="paragraph">
                  <wp:posOffset>29845</wp:posOffset>
                </wp:positionV>
                <wp:extent cx="2743200" cy="2807335"/>
                <wp:effectExtent l="0" t="0" r="0" b="0"/>
                <wp:wrapNone/>
                <wp:docPr id="16" name="Group 15">
                  <a:extLst xmlns:a="http://schemas.openxmlformats.org/drawingml/2006/main">
                    <a:ext uri="{FF2B5EF4-FFF2-40B4-BE49-F238E27FC236}">
                      <a16:creationId xmlns:a16="http://schemas.microsoft.com/office/drawing/2014/main" id="{F8A74789-D2C5-B6C9-D7B1-65A637519751}"/>
                    </a:ext>
                  </a:extLst>
                </wp:docPr>
                <wp:cNvGraphicFramePr/>
                <a:graphic xmlns:a="http://schemas.openxmlformats.org/drawingml/2006/main">
                  <a:graphicData uri="http://schemas.microsoft.com/office/word/2010/wordprocessingGroup">
                    <wpg:wgp>
                      <wpg:cNvGrpSpPr/>
                      <wpg:grpSpPr>
                        <a:xfrm>
                          <a:off x="0" y="0"/>
                          <a:ext cx="2743200" cy="2807335"/>
                          <a:chOff x="0" y="0"/>
                          <a:chExt cx="2743200" cy="2807937"/>
                        </a:xfrm>
                      </wpg:grpSpPr>
                      <pic:pic xmlns:pic="http://schemas.openxmlformats.org/drawingml/2006/picture">
                        <pic:nvPicPr>
                          <pic:cNvPr id="173239051" name="Graphic 8">
                            <a:extLst>
                              <a:ext uri="{FF2B5EF4-FFF2-40B4-BE49-F238E27FC236}">
                                <a16:creationId xmlns:a16="http://schemas.microsoft.com/office/drawing/2014/main" id="{CE3AC173-AF32-7530-E835-634DD38C3260}"/>
                              </a:ext>
                            </a:extLst>
                          </pic:cNvPr>
                          <pic:cNvPicPr>
                            <a:picLocks noChangeAspect="1"/>
                          </pic:cNvPicPr>
                        </pic:nvPicPr>
                        <pic:blipFill>
                          <a:blip r:embed="rId46">
                            <a:extLst>
                              <a:ext uri="{96DAC541-7B7A-43D3-8B79-37D633B846F1}">
                                <asvg:svgBlip xmlns:asvg="http://schemas.microsoft.com/office/drawing/2016/SVG/main" r:embed="rId47"/>
                              </a:ext>
                            </a:extLst>
                          </a:blip>
                          <a:stretch>
                            <a:fillRect/>
                          </a:stretch>
                        </pic:blipFill>
                        <pic:spPr>
                          <a:xfrm>
                            <a:off x="0" y="64737"/>
                            <a:ext cx="2743200" cy="2743200"/>
                          </a:xfrm>
                          <a:prstGeom prst="rect">
                            <a:avLst/>
                          </a:prstGeom>
                        </pic:spPr>
                      </pic:pic>
                      <wps:wsp>
                        <wps:cNvPr id="142206103" name="TextBox 11">
                          <a:extLst>
                            <a:ext uri="{FF2B5EF4-FFF2-40B4-BE49-F238E27FC236}">
                              <a16:creationId xmlns:a16="http://schemas.microsoft.com/office/drawing/2014/main" id="{DEE34205-6783-ACCC-6EB0-08B9DDA6C20A}"/>
                            </a:ext>
                          </a:extLst>
                        </wps:cNvPr>
                        <wps:cNvSpPr txBox="1"/>
                        <wps:spPr>
                          <a:xfrm>
                            <a:off x="808231" y="285549"/>
                            <a:ext cx="325116" cy="246221"/>
                          </a:xfrm>
                          <a:prstGeom prst="rect">
                            <a:avLst/>
                          </a:prstGeom>
                          <a:noFill/>
                        </wps:spPr>
                        <wps:txbx>
                          <w:txbxContent>
                            <w:p w14:paraId="49E3BA94"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wps:txbx>
                        <wps:bodyPr wrap="square" rtlCol="0">
                          <a:spAutoFit/>
                        </wps:bodyPr>
                      </wps:wsp>
                      <wps:wsp>
                        <wps:cNvPr id="780483050" name="TextBox 12">
                          <a:extLst>
                            <a:ext uri="{FF2B5EF4-FFF2-40B4-BE49-F238E27FC236}">
                              <a16:creationId xmlns:a16="http://schemas.microsoft.com/office/drawing/2014/main" id="{54F4DBAA-42F1-FC77-C90D-64FAAD87CF8D}"/>
                            </a:ext>
                          </a:extLst>
                        </wps:cNvPr>
                        <wps:cNvSpPr txBox="1"/>
                        <wps:spPr>
                          <a:xfrm>
                            <a:off x="1775715" y="0"/>
                            <a:ext cx="325116" cy="246221"/>
                          </a:xfrm>
                          <a:prstGeom prst="rect">
                            <a:avLst/>
                          </a:prstGeom>
                          <a:noFill/>
                        </wps:spPr>
                        <wps:txbx>
                          <w:txbxContent>
                            <w:p w14:paraId="40798FB7"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wps:txbx>
                        <wps:bodyPr wrap="square" rtlCol="0">
                          <a:spAutoFit/>
                        </wps:bodyPr>
                      </wps:wsp>
                      <wps:wsp>
                        <wps:cNvPr id="1862913329" name="TextBox 13">
                          <a:extLst>
                            <a:ext uri="{FF2B5EF4-FFF2-40B4-BE49-F238E27FC236}">
                              <a16:creationId xmlns:a16="http://schemas.microsoft.com/office/drawing/2014/main" id="{055AF659-8C27-5B83-1186-444DA9EDCAE5}"/>
                            </a:ext>
                          </a:extLst>
                        </wps:cNvPr>
                        <wps:cNvSpPr txBox="1"/>
                        <wps:spPr>
                          <a:xfrm>
                            <a:off x="1286073" y="855820"/>
                            <a:ext cx="325116" cy="246221"/>
                          </a:xfrm>
                          <a:prstGeom prst="rect">
                            <a:avLst/>
                          </a:prstGeom>
                          <a:noFill/>
                        </wps:spPr>
                        <wps:txbx>
                          <w:txbxContent>
                            <w:p w14:paraId="128B320E"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wps:txbx>
                        <wps:bodyPr wrap="square" rtlCol="0">
                          <a:spAutoFit/>
                        </wps:bodyPr>
                      </wps:wsp>
                      <wps:wsp>
                        <wps:cNvPr id="1161228115" name="TextBox 14">
                          <a:extLst>
                            <a:ext uri="{FF2B5EF4-FFF2-40B4-BE49-F238E27FC236}">
                              <a16:creationId xmlns:a16="http://schemas.microsoft.com/office/drawing/2014/main" id="{D7CEABAC-12BB-2896-9DA3-CC690C9EEA0F}"/>
                            </a:ext>
                          </a:extLst>
                        </wps:cNvPr>
                        <wps:cNvSpPr txBox="1"/>
                        <wps:spPr>
                          <a:xfrm>
                            <a:off x="2259458" y="1283730"/>
                            <a:ext cx="325116" cy="246221"/>
                          </a:xfrm>
                          <a:prstGeom prst="rect">
                            <a:avLst/>
                          </a:prstGeom>
                          <a:noFill/>
                        </wps:spPr>
                        <wps:txbx>
                          <w:txbxContent>
                            <w:p w14:paraId="43F5F8DD"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wps:txbx>
                        <wps:bodyPr wrap="square" rtlCol="0">
                          <a:spAutoFit/>
                        </wps:bodyPr>
                      </wps:wsp>
                    </wpg:wgp>
                  </a:graphicData>
                </a:graphic>
              </wp:anchor>
            </w:drawing>
          </mc:Choice>
          <mc:Fallback>
            <w:pict>
              <v:group w14:anchorId="210CB036" id="Group 15" o:spid="_x0000_s1066" style="position:absolute;margin-left:0;margin-top:2.35pt;width:3in;height:221.05pt;z-index:251727872;mso-position-horizontal-relative:margin" coordsize="27432,28079"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">
                <v:shape id="Graphic 8" o:spid="_x0000_s1067" type="#_x0000_t75" style="position:absolute;top:647;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">
                  <v:imagedata r:id="rId48" o:title=""/>
                </v:shape>
                <v:shape id="TextBox 11" o:spid="_x0000_s1068" type="#_x0000_t202" style="position:absolute;left:8082;top:2855;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" filled="f" stroked="f">
                  <v:textbox style="mso-fit-shape-to-text:t">
                    <w:txbxContent>
                      <w:p w14:paraId="49E3BA94"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v:textbox>
                </v:shape>
                <v:shape id="TextBox 12" o:spid="_x0000_s1069" type="#_x0000_t202" style="position:absolute;left:17757;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" filled="f" stroked="f">
                  <v:textbox style="mso-fit-shape-to-text:t">
                    <w:txbxContent>
                      <w:p w14:paraId="40798FB7"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v:textbox>
                </v:shape>
                <v:shape id="TextBox 13" o:spid="_x0000_s1070" type="#_x0000_t202" style="position:absolute;left:12860;top:8558;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" filled="f" stroked="f">
                  <v:textbox style="mso-fit-shape-to-text:t">
                    <w:txbxContent>
                      <w:p w14:paraId="128B320E"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v:textbox>
                </v:shape>
                <v:shape id="TextBox 14" o:spid="_x0000_s1071" type="#_x0000_t202" style="position:absolute;left:22594;top:12837;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" filled="f" stroked="f">
                  <v:textbox style="mso-fit-shape-to-text:t">
                    <w:txbxContent>
                      <w:p w14:paraId="43F5F8DD"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v:textbox>
                </v:shape>
                <w10:wrap anchorx="margin"/>
              </v:group>
            </w:pict>
          </mc:Fallback>
        </mc:AlternateContent>
      </w:r>
    </w:p>
    <w:p w14:paraId="4846A8CD" w14:textId="5B7A0F27" w:rsidR="008D5B5A" w:rsidRDefault="008D5B5A" w:rsidP="003D4925"/>
    <w:p w14:paraId="75FFC803" w14:textId="2FD9B8CE" w:rsidR="008D5B5A" w:rsidRDefault="008D5B5A" w:rsidP="003D4925"/>
    <w:p w14:paraId="56B6B8DD" w14:textId="170FC737" w:rsidR="008D5B5A" w:rsidRPr="009573A1" w:rsidRDefault="008D5B5A" w:rsidP="003D4925"/>
    <w:p w14:paraId="20F7CFE6" w14:textId="27A75B81" w:rsidR="00A10F09" w:rsidRDefault="00A10F09" w:rsidP="003D4925">
      <w:pPr>
        <w:rPr>
          <w:sz w:val="22"/>
          <w:szCs w:val="22"/>
        </w:rPr>
      </w:pPr>
    </w:p>
    <w:p w14:paraId="62A9626E" w14:textId="0248DF93" w:rsidR="00A10F09" w:rsidRPr="009D5379" w:rsidRDefault="00A10F09" w:rsidP="003D4925">
      <w:pPr>
        <w:rPr>
          <w:sz w:val="22"/>
          <w:szCs w:val="22"/>
        </w:rPr>
      </w:pPr>
    </w:p>
    <w:p w14:paraId="37F1A576" w14:textId="67589E6F" w:rsidR="003D4925" w:rsidRPr="00FA55EC" w:rsidRDefault="003D4925" w:rsidP="00587BAE">
      <w:pPr>
        <w:rPr>
          <w:sz w:val="22"/>
          <w:szCs w:val="22"/>
        </w:rPr>
      </w:pPr>
    </w:p>
    <w:p w14:paraId="543D4C61" w14:textId="4008560C" w:rsidR="00A32912" w:rsidRPr="00C25F1C" w:rsidRDefault="00A32912" w:rsidP="00587BAE">
      <w:pPr>
        <w:rPr>
          <w:rFonts w:asciiTheme="minorHAnsi" w:hAnsiTheme="minorHAnsi" w:cstheme="minorHAnsi"/>
        </w:rPr>
      </w:pPr>
    </w:p>
    <w:p w14:paraId="5CFCF835" w14:textId="127A3E97" w:rsidR="00CE58AE" w:rsidRPr="00C25F1C" w:rsidRDefault="00CE58AE" w:rsidP="00284935">
      <w:pPr>
        <w:spacing w:after="200" w:line="276" w:lineRule="auto"/>
        <w:rPr>
          <w:rFonts w:asciiTheme="minorHAnsi" w:hAnsiTheme="minorHAnsi" w:cstheme="minorHAnsi"/>
          <w:b/>
          <w:bCs/>
        </w:rPr>
      </w:pPr>
    </w:p>
    <w:p w14:paraId="5F543DC7" w14:textId="129CFF39" w:rsidR="00CE58AE" w:rsidRPr="00C25F1C" w:rsidRDefault="00CE58AE" w:rsidP="00CE58AE">
      <w:pPr>
        <w:rPr>
          <w:rFonts w:asciiTheme="minorHAnsi" w:hAnsiTheme="minorHAnsi" w:cstheme="minorHAnsi"/>
        </w:rPr>
      </w:pPr>
    </w:p>
    <w:p w14:paraId="788C86A3" w14:textId="77777777" w:rsidR="009E70CB" w:rsidRDefault="009E70CB" w:rsidP="00284935">
      <w:pPr>
        <w:rPr>
          <w:rFonts w:asciiTheme="minorHAnsi" w:hAnsiTheme="minorHAnsi" w:cstheme="minorHAnsi"/>
          <w:b/>
          <w:bCs/>
        </w:rPr>
      </w:pPr>
    </w:p>
    <w:p w14:paraId="7766DD39" w14:textId="77777777" w:rsidR="009E70CB" w:rsidRDefault="009E70CB" w:rsidP="00284935">
      <w:pPr>
        <w:rPr>
          <w:rFonts w:asciiTheme="minorHAnsi" w:hAnsiTheme="minorHAnsi" w:cstheme="minorHAnsi"/>
          <w:b/>
          <w:bCs/>
        </w:rPr>
      </w:pPr>
    </w:p>
    <w:p w14:paraId="3FC19DD0" w14:textId="77777777" w:rsidR="009E70CB" w:rsidRDefault="009E70CB" w:rsidP="00284935">
      <w:pPr>
        <w:rPr>
          <w:rFonts w:asciiTheme="minorHAnsi" w:hAnsiTheme="minorHAnsi" w:cstheme="minorHAnsi"/>
          <w:b/>
          <w:bCs/>
        </w:rPr>
      </w:pPr>
    </w:p>
    <w:p w14:paraId="2237CAF2" w14:textId="77777777" w:rsidR="009E70CB" w:rsidRDefault="009E70CB" w:rsidP="00284935">
      <w:pPr>
        <w:rPr>
          <w:rFonts w:asciiTheme="minorHAnsi" w:hAnsiTheme="minorHAnsi" w:cstheme="minorHAnsi"/>
          <w:b/>
          <w:bCs/>
        </w:rPr>
      </w:pPr>
    </w:p>
    <w:p w14:paraId="42C419C7" w14:textId="77777777" w:rsidR="009E70CB" w:rsidRDefault="009E70CB" w:rsidP="00284935">
      <w:pPr>
        <w:rPr>
          <w:rFonts w:asciiTheme="minorHAnsi" w:hAnsiTheme="minorHAnsi" w:cstheme="minorHAnsi"/>
          <w:b/>
          <w:bCs/>
        </w:rPr>
      </w:pPr>
    </w:p>
    <w:p w14:paraId="65176A8A" w14:textId="24852304" w:rsidR="00284935" w:rsidRPr="00C25F1C" w:rsidRDefault="00284935" w:rsidP="00284935">
      <w:pPr>
        <w:rPr>
          <w:rFonts w:asciiTheme="minorHAnsi" w:hAnsiTheme="minorHAnsi" w:cstheme="minorHAnsi"/>
          <w:b/>
          <w:bCs/>
        </w:rPr>
        <w:sectPr w:rsidR="00284935" w:rsidRPr="00C25F1C" w:rsidSect="00A76C40">
          <w:pgSz w:w="12240" w:h="15840"/>
          <w:pgMar w:top="1440" w:right="1440" w:bottom="1440" w:left="1440" w:header="720" w:footer="720" w:gutter="0"/>
          <w:lnNumType w:countBy="1" w:restart="continuous"/>
          <w:cols w:space="720"/>
          <w:docGrid w:linePitch="360"/>
        </w:sectPr>
      </w:pPr>
    </w:p>
    <w:p w14:paraId="6D3DBCC3" w14:textId="068113CC" w:rsidR="00E0009B" w:rsidRDefault="001B3ADE" w:rsidP="009219AD">
      <w:pPr>
        <w:rPr>
          <w:rFonts w:eastAsia="Aptos"/>
          <w:kern w:val="2"/>
          <w:sz w:val="21"/>
          <w:szCs w:val="21"/>
          <w14:ligatures w14:val="standardContextual"/>
        </w:rPr>
      </w:pPr>
      <w:r w:rsidRPr="00007880">
        <w:rPr>
          <w:b/>
          <w:bCs/>
          <w:sz w:val="21"/>
          <w:szCs w:val="21"/>
        </w:rPr>
        <w:lastRenderedPageBreak/>
        <w:t xml:space="preserve">Table </w:t>
      </w:r>
      <w:r w:rsidR="0085167F" w:rsidRPr="00007880">
        <w:rPr>
          <w:b/>
          <w:bCs/>
          <w:sz w:val="21"/>
          <w:szCs w:val="21"/>
        </w:rPr>
        <w:t>2</w:t>
      </w:r>
      <w:r w:rsidRPr="00007880">
        <w:rPr>
          <w:sz w:val="21"/>
          <w:szCs w:val="21"/>
        </w:rPr>
        <w:t xml:space="preserve">. Results of mixed models testing the effects of offspring watering treatment (OT), parental watering treatment (PT), </w:t>
      </w:r>
      <w:r w:rsidR="00381C45" w:rsidRPr="00007880">
        <w:rPr>
          <w:sz w:val="21"/>
          <w:szCs w:val="21"/>
        </w:rPr>
        <w:t xml:space="preserve">and </w:t>
      </w:r>
      <w:r w:rsidR="00FA644C" w:rsidRPr="00007880">
        <w:rPr>
          <w:sz w:val="21"/>
          <w:szCs w:val="21"/>
        </w:rPr>
        <w:t xml:space="preserve">seed source </w:t>
      </w:r>
      <w:r w:rsidR="00381C45" w:rsidRPr="00007880">
        <w:rPr>
          <w:sz w:val="21"/>
          <w:szCs w:val="21"/>
        </w:rPr>
        <w:t>climate at origin value</w:t>
      </w:r>
      <w:r w:rsidR="00E547DF" w:rsidRPr="00007880">
        <w:rPr>
          <w:sz w:val="21"/>
          <w:szCs w:val="21"/>
        </w:rPr>
        <w:t>:</w:t>
      </w:r>
      <w:r w:rsidR="009217F7" w:rsidRPr="00007880">
        <w:rPr>
          <w:sz w:val="21"/>
          <w:szCs w:val="21"/>
        </w:rPr>
        <w:t xml:space="preserve"> </w:t>
      </w:r>
      <w:r w:rsidR="00A54294" w:rsidRPr="00007880">
        <w:rPr>
          <w:sz w:val="21"/>
          <w:szCs w:val="21"/>
        </w:rPr>
        <w:t xml:space="preserve">the 30-year mean annual spring </w:t>
      </w:r>
      <w:proofErr w:type="spellStart"/>
      <w:r w:rsidR="00A645DB" w:rsidRPr="00007880">
        <w:rPr>
          <w:sz w:val="21"/>
          <w:szCs w:val="21"/>
        </w:rPr>
        <w:t>VPDmax</w:t>
      </w:r>
      <w:proofErr w:type="spellEnd"/>
      <w:r w:rsidR="00DE0C4A" w:rsidRPr="00007880">
        <w:rPr>
          <w:sz w:val="21"/>
          <w:szCs w:val="21"/>
        </w:rPr>
        <w:t xml:space="preserve"> (</w:t>
      </w:r>
      <w:r w:rsidR="00E547DF" w:rsidRPr="00007880">
        <w:rPr>
          <w:sz w:val="21"/>
          <w:szCs w:val="21"/>
        </w:rPr>
        <w:t>k</w:t>
      </w:r>
      <w:r w:rsidR="00DE0C4A" w:rsidRPr="00007880">
        <w:rPr>
          <w:sz w:val="21"/>
          <w:szCs w:val="21"/>
        </w:rPr>
        <w:t>Pa)</w:t>
      </w:r>
      <w:r w:rsidR="008B2BCA" w:rsidRPr="00007880">
        <w:rPr>
          <w:sz w:val="21"/>
          <w:szCs w:val="21"/>
        </w:rPr>
        <w:t xml:space="preserve"> coefficient of variation</w:t>
      </w:r>
      <w:r w:rsidR="00D53C00" w:rsidRPr="00007880">
        <w:rPr>
          <w:sz w:val="21"/>
          <w:szCs w:val="21"/>
        </w:rPr>
        <w:t xml:space="preserve"> for each seed source location</w:t>
      </w:r>
      <w:r w:rsidR="00975F15" w:rsidRPr="00007880">
        <w:rPr>
          <w:sz w:val="21"/>
          <w:szCs w:val="21"/>
        </w:rPr>
        <w:t>, and their interactions</w:t>
      </w:r>
      <w:r w:rsidRPr="00007880">
        <w:rPr>
          <w:sz w:val="21"/>
          <w:szCs w:val="21"/>
        </w:rPr>
        <w:t>.</w:t>
      </w:r>
      <w:r w:rsidR="008B2BCA" w:rsidRPr="00007880">
        <w:rPr>
          <w:sz w:val="21"/>
          <w:szCs w:val="21"/>
        </w:rPr>
        <w:t xml:space="preserve"> </w:t>
      </w:r>
      <w:r w:rsidRPr="00007880">
        <w:rPr>
          <w:sz w:val="21"/>
          <w:szCs w:val="21"/>
        </w:rPr>
        <w:t xml:space="preserve">P values = </w:t>
      </w:r>
      <w:r w:rsidR="001923EB" w:rsidRPr="00007880">
        <w:rPr>
          <w:sz w:val="21"/>
          <w:szCs w:val="21"/>
        </w:rPr>
        <w:t xml:space="preserve">0.05 </w:t>
      </w:r>
      <w:r w:rsidR="00801515" w:rsidRPr="00007880">
        <w:rPr>
          <w:sz w:val="21"/>
          <w:szCs w:val="21"/>
        </w:rPr>
        <w:t>&lt;</w:t>
      </w:r>
      <w:r w:rsidR="001923EB" w:rsidRPr="00007880">
        <w:rPr>
          <w:sz w:val="21"/>
          <w:szCs w:val="21"/>
        </w:rPr>
        <w:t xml:space="preserve"> </w:t>
      </w:r>
      <w:r w:rsidR="001923EB" w:rsidRPr="00007880">
        <w:rPr>
          <w:i/>
          <w:iCs/>
          <w:sz w:val="21"/>
          <w:szCs w:val="21"/>
          <w:vertAlign w:val="superscript"/>
        </w:rPr>
        <w:t>#</w:t>
      </w:r>
      <w:r w:rsidR="00AA5CE2">
        <w:rPr>
          <w:i/>
          <w:iCs/>
          <w:sz w:val="21"/>
          <w:szCs w:val="21"/>
        </w:rPr>
        <w:t>P</w:t>
      </w:r>
      <w:r w:rsidR="001923EB" w:rsidRPr="00007880">
        <w:rPr>
          <w:sz w:val="21"/>
          <w:szCs w:val="21"/>
        </w:rPr>
        <w:t xml:space="preserve"> </w:t>
      </w:r>
      <w:r w:rsidR="00801515" w:rsidRPr="00007880">
        <w:rPr>
          <w:sz w:val="21"/>
          <w:szCs w:val="21"/>
        </w:rPr>
        <w:t xml:space="preserve">&lt; </w:t>
      </w:r>
      <w:r w:rsidR="001923EB" w:rsidRPr="00007880">
        <w:rPr>
          <w:sz w:val="21"/>
          <w:szCs w:val="21"/>
        </w:rPr>
        <w:t>0.1</w:t>
      </w:r>
      <w:r w:rsidRPr="00007880">
        <w:rPr>
          <w:sz w:val="21"/>
          <w:szCs w:val="21"/>
        </w:rPr>
        <w:t>; *</w:t>
      </w:r>
      <w:r w:rsidR="00AA5CE2">
        <w:rPr>
          <w:sz w:val="21"/>
          <w:szCs w:val="21"/>
        </w:rPr>
        <w:t>P</w:t>
      </w:r>
      <w:r w:rsidRPr="00007880">
        <w:rPr>
          <w:sz w:val="21"/>
          <w:szCs w:val="21"/>
        </w:rPr>
        <w:t xml:space="preserve"> &lt; 0.05; **</w:t>
      </w:r>
      <w:r w:rsidR="00AA5CE2">
        <w:rPr>
          <w:sz w:val="21"/>
          <w:szCs w:val="21"/>
        </w:rPr>
        <w:t>P</w:t>
      </w:r>
      <w:r w:rsidRPr="00007880">
        <w:rPr>
          <w:sz w:val="21"/>
          <w:szCs w:val="21"/>
        </w:rPr>
        <w:t xml:space="preserve"> &lt; 0.01; ***</w:t>
      </w:r>
      <w:r w:rsidR="00AA5CE2">
        <w:rPr>
          <w:sz w:val="21"/>
          <w:szCs w:val="21"/>
        </w:rPr>
        <w:t>P</w:t>
      </w:r>
      <w:r w:rsidRPr="00007880">
        <w:rPr>
          <w:sz w:val="21"/>
          <w:szCs w:val="21"/>
        </w:rPr>
        <w:t xml:space="preserve"> &lt; 0.001. </w:t>
      </w:r>
      <w:r w:rsidR="008B2BCA" w:rsidRPr="00007880">
        <w:rPr>
          <w:rFonts w:eastAsia="Aptos"/>
          <w:kern w:val="2"/>
          <w:sz w:val="21"/>
          <w:szCs w:val="21"/>
          <w14:ligatures w14:val="standardContextual"/>
        </w:rPr>
        <w:t>F-statistic (linear models) or Chi-squared statistic (generalized linear models), signiﬁcance levels and degrees of freedom (</w:t>
      </w:r>
      <w:proofErr w:type="spellStart"/>
      <w:r w:rsidR="008B2BCA" w:rsidRPr="00007880">
        <w:rPr>
          <w:rFonts w:eastAsia="Aptos"/>
          <w:kern w:val="2"/>
          <w:sz w:val="21"/>
          <w:szCs w:val="21"/>
          <w14:ligatures w14:val="standardContextual"/>
        </w:rPr>
        <w:t>d.f.</w:t>
      </w:r>
      <w:proofErr w:type="spellEnd"/>
      <w:r w:rsidR="008B2BCA" w:rsidRPr="00007880">
        <w:rPr>
          <w:rFonts w:eastAsia="Aptos"/>
          <w:kern w:val="2"/>
          <w:sz w:val="21"/>
          <w:szCs w:val="21"/>
          <w14:ligatures w14:val="standardContextual"/>
        </w:rPr>
        <w:t>) are shown for each term.</w:t>
      </w:r>
      <w:r w:rsidR="008B2BCA" w:rsidRPr="00007880">
        <w:rPr>
          <w:sz w:val="21"/>
          <w:szCs w:val="21"/>
        </w:rPr>
        <w:t xml:space="preserve"> </w:t>
      </w:r>
      <w:r w:rsidR="008B2BCA" w:rsidRPr="00007880">
        <w:rPr>
          <w:rFonts w:eastAsia="Aptos"/>
          <w:kern w:val="2"/>
          <w:sz w:val="21"/>
          <w:szCs w:val="21"/>
          <w14:ligatures w14:val="standardContextual"/>
        </w:rPr>
        <w:t xml:space="preserve">Zero inflated models were used for number </w:t>
      </w:r>
      <w:r w:rsidR="00AA5CE2" w:rsidRPr="00007880">
        <w:rPr>
          <w:rFonts w:eastAsia="Aptos"/>
          <w:kern w:val="2"/>
          <w:sz w:val="21"/>
          <w:szCs w:val="21"/>
          <w14:ligatures w14:val="standardContextual"/>
        </w:rPr>
        <w:t>flowered,</w:t>
      </w:r>
      <w:r w:rsidR="008B2BCA" w:rsidRPr="00007880">
        <w:rPr>
          <w:rFonts w:eastAsia="Aptos"/>
          <w:kern w:val="2"/>
          <w:sz w:val="21"/>
          <w:szCs w:val="21"/>
          <w14:ligatures w14:val="standardContextual"/>
        </w:rPr>
        <w:t xml:space="preserve"> and number of flowering structures produced per plant. Population was included as a random factor.</w:t>
      </w:r>
      <w:r w:rsidR="00975F15" w:rsidRPr="00007880">
        <w:rPr>
          <w:rFonts w:eastAsia="Aptos"/>
          <w:kern w:val="2"/>
          <w:sz w:val="21"/>
          <w:szCs w:val="21"/>
          <w14:ligatures w14:val="standardContextual"/>
        </w:rPr>
        <w:t xml:space="preserve"> R2m = marginal R2; R2c = conditional R2.</w:t>
      </w:r>
    </w:p>
    <w:p w14:paraId="4C0E255C" w14:textId="77777777" w:rsidR="002136EA" w:rsidRPr="002136EA" w:rsidRDefault="002136EA" w:rsidP="009219AD">
      <w:pPr>
        <w:rPr>
          <w:rFonts w:eastAsia="Aptos"/>
          <w:kern w:val="2"/>
          <w:sz w:val="4"/>
          <w:szCs w:val="4"/>
          <w14:ligatures w14:val="standardContextual"/>
        </w:rPr>
      </w:pPr>
    </w:p>
    <w:p w14:paraId="46DF516A" w14:textId="2408A9DA" w:rsidR="00E0009B" w:rsidRDefault="002136EA" w:rsidP="009219AD">
      <w:pPr>
        <w:rPr>
          <w:i/>
          <w:iCs/>
          <w:sz w:val="20"/>
          <w:szCs w:val="20"/>
        </w:rPr>
      </w:pPr>
      <w:r w:rsidRPr="00007880">
        <w:rPr>
          <w:i/>
          <w:iCs/>
          <w:sz w:val="20"/>
          <w:szCs w:val="20"/>
        </w:rPr>
        <w:t>*The conditional R2 could not be calculated because the random effect variance for (1|pop) was effectively zero, suggesting minimal variation in population-level differences. The random effect was retained in the model due to its conceptual importance.</w:t>
      </w:r>
    </w:p>
    <w:p w14:paraId="5953773C" w14:textId="77777777" w:rsidR="002136EA" w:rsidRPr="002136EA" w:rsidRDefault="002136EA" w:rsidP="009219AD">
      <w:pPr>
        <w:rPr>
          <w:i/>
          <w:iCs/>
          <w:sz w:val="4"/>
          <w:szCs w:val="4"/>
        </w:rPr>
      </w:pPr>
    </w:p>
    <w:tbl>
      <w:tblPr>
        <w:tblW w:w="14225" w:type="dxa"/>
        <w:tblLook w:val="04A0" w:firstRow="1" w:lastRow="0" w:firstColumn="1" w:lastColumn="0" w:noHBand="0" w:noVBand="1"/>
      </w:tblPr>
      <w:tblGrid>
        <w:gridCol w:w="1697"/>
        <w:gridCol w:w="1584"/>
        <w:gridCol w:w="1584"/>
        <w:gridCol w:w="1584"/>
        <w:gridCol w:w="1584"/>
        <w:gridCol w:w="1584"/>
        <w:gridCol w:w="1584"/>
        <w:gridCol w:w="1584"/>
        <w:gridCol w:w="720"/>
        <w:gridCol w:w="720"/>
      </w:tblGrid>
      <w:tr w:rsidR="009219AD" w:rsidRPr="00CF547B" w14:paraId="7EA30ECF" w14:textId="77777777" w:rsidTr="00FA55EC">
        <w:trPr>
          <w:trHeight w:val="288"/>
        </w:trPr>
        <w:tc>
          <w:tcPr>
            <w:tcW w:w="16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805786" w14:textId="77777777" w:rsidR="00CF547B" w:rsidRPr="00CF547B" w:rsidRDefault="00CF547B">
            <w:pPr>
              <w:jc w:val="center"/>
              <w:rPr>
                <w:color w:val="000000"/>
                <w:sz w:val="18"/>
                <w:szCs w:val="18"/>
              </w:rPr>
            </w:pPr>
            <w:r w:rsidRPr="00CF547B">
              <w:rPr>
                <w:color w:val="000000"/>
                <w:sz w:val="18"/>
                <w:szCs w:val="18"/>
              </w:rPr>
              <w:t>trait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45AA88EB" w14:textId="77777777" w:rsidR="00CF547B" w:rsidRPr="00CF547B" w:rsidRDefault="00CF547B">
            <w:pPr>
              <w:jc w:val="center"/>
              <w:rPr>
                <w:color w:val="000000"/>
                <w:sz w:val="18"/>
                <w:szCs w:val="18"/>
              </w:rPr>
            </w:pPr>
            <w:r w:rsidRPr="00CF547B">
              <w:rPr>
                <w:color w:val="000000"/>
                <w:sz w:val="18"/>
                <w:szCs w:val="18"/>
              </w:rPr>
              <w:t>OT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3A538606" w14:textId="77777777" w:rsidR="00CF547B" w:rsidRPr="00CF547B" w:rsidRDefault="00CF547B">
            <w:pPr>
              <w:jc w:val="center"/>
              <w:rPr>
                <w:color w:val="000000"/>
                <w:sz w:val="18"/>
                <w:szCs w:val="18"/>
              </w:rPr>
            </w:pPr>
            <w:r w:rsidRPr="00CF547B">
              <w:rPr>
                <w:color w:val="000000"/>
                <w:sz w:val="18"/>
                <w:szCs w:val="18"/>
              </w:rPr>
              <w:t>PT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3149682D" w14:textId="77777777" w:rsidR="00CF547B" w:rsidRPr="00CF547B" w:rsidRDefault="00CF547B">
            <w:pPr>
              <w:jc w:val="center"/>
              <w:rPr>
                <w:color w:val="000000"/>
                <w:sz w:val="18"/>
                <w:szCs w:val="18"/>
              </w:rPr>
            </w:pPr>
            <w:r w:rsidRPr="00CF547B">
              <w:rPr>
                <w:color w:val="000000"/>
                <w:sz w:val="18"/>
                <w:szCs w:val="18"/>
              </w:rPr>
              <w:t>sVPD-CV</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682E5193" w14:textId="77777777" w:rsidR="00CF547B" w:rsidRPr="00CF547B" w:rsidRDefault="00CF547B">
            <w:pPr>
              <w:jc w:val="center"/>
              <w:rPr>
                <w:color w:val="000000"/>
                <w:sz w:val="18"/>
                <w:szCs w:val="18"/>
              </w:rPr>
            </w:pPr>
            <w:r w:rsidRPr="00CF547B">
              <w:rPr>
                <w:color w:val="000000"/>
                <w:sz w:val="18"/>
                <w:szCs w:val="18"/>
              </w:rPr>
              <w:t>OT x PT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53FC5C54" w14:textId="77777777" w:rsidR="00CF547B" w:rsidRPr="00CF547B" w:rsidRDefault="00CF547B">
            <w:pPr>
              <w:jc w:val="center"/>
              <w:rPr>
                <w:color w:val="000000"/>
                <w:sz w:val="18"/>
                <w:szCs w:val="18"/>
              </w:rPr>
            </w:pPr>
            <w:r w:rsidRPr="00CF547B">
              <w:rPr>
                <w:color w:val="000000"/>
                <w:sz w:val="18"/>
                <w:szCs w:val="18"/>
              </w:rPr>
              <w:t>OT x sVPD-CV</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136ED9E3" w14:textId="77777777" w:rsidR="00CF547B" w:rsidRPr="00CF547B" w:rsidRDefault="00CF547B">
            <w:pPr>
              <w:jc w:val="center"/>
              <w:rPr>
                <w:color w:val="000000"/>
                <w:sz w:val="18"/>
                <w:szCs w:val="18"/>
              </w:rPr>
            </w:pPr>
            <w:r w:rsidRPr="00CF547B">
              <w:rPr>
                <w:color w:val="000000"/>
                <w:sz w:val="18"/>
                <w:szCs w:val="18"/>
              </w:rPr>
              <w:t>PT x sVPD-CV</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1EA98500" w14:textId="77777777" w:rsidR="00CF547B" w:rsidRPr="00CF547B" w:rsidRDefault="00CF547B">
            <w:pPr>
              <w:jc w:val="center"/>
              <w:rPr>
                <w:color w:val="000000"/>
                <w:sz w:val="18"/>
                <w:szCs w:val="18"/>
              </w:rPr>
            </w:pPr>
            <w:r w:rsidRPr="00CF547B">
              <w:rPr>
                <w:color w:val="000000"/>
                <w:sz w:val="18"/>
                <w:szCs w:val="18"/>
              </w:rPr>
              <w:t>OT x PT x sVPD-CV</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86018EE" w14:textId="77777777" w:rsidR="00CF547B" w:rsidRPr="00CF547B" w:rsidRDefault="00CF547B">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m</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9A94AB0" w14:textId="77777777" w:rsidR="00CF547B" w:rsidRPr="00CF547B" w:rsidRDefault="00CF547B">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c</w:t>
            </w:r>
          </w:p>
        </w:tc>
      </w:tr>
      <w:tr w:rsidR="00962A68" w:rsidRPr="00CF547B" w14:paraId="32E58471"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507C2956" w14:textId="17F6A697" w:rsidR="00CF547B" w:rsidRPr="00CF547B" w:rsidRDefault="00CF547B">
            <w:pPr>
              <w:jc w:val="center"/>
              <w:rPr>
                <w:b/>
                <w:bCs/>
                <w:color w:val="000000"/>
                <w:sz w:val="18"/>
                <w:szCs w:val="18"/>
              </w:rPr>
            </w:pPr>
            <w:r w:rsidRPr="00CF547B">
              <w:rPr>
                <w:b/>
                <w:bCs/>
                <w:color w:val="000000"/>
                <w:sz w:val="18"/>
                <w:szCs w:val="18"/>
              </w:rPr>
              <w:t>GROWTH</w:t>
            </w:r>
          </w:p>
        </w:tc>
        <w:tc>
          <w:tcPr>
            <w:tcW w:w="1584" w:type="dxa"/>
            <w:tcBorders>
              <w:top w:val="nil"/>
              <w:left w:val="nil"/>
              <w:bottom w:val="single" w:sz="4" w:space="0" w:color="auto"/>
              <w:right w:val="single" w:sz="4" w:space="0" w:color="auto"/>
            </w:tcBorders>
            <w:shd w:val="clear" w:color="auto" w:fill="auto"/>
            <w:vAlign w:val="center"/>
            <w:hideMark/>
          </w:tcPr>
          <w:p w14:paraId="464AB81C"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B85EB48"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B9FEC38"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135E99F"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C506B53"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43244F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78B99B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41948B85"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AB95457"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5A94794E"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2A16C030" w14:textId="77777777" w:rsidR="00CF547B" w:rsidRPr="00CF547B" w:rsidRDefault="00CF547B">
            <w:pPr>
              <w:jc w:val="center"/>
              <w:rPr>
                <w:color w:val="000000"/>
                <w:sz w:val="18"/>
                <w:szCs w:val="18"/>
              </w:rPr>
            </w:pPr>
            <w:r w:rsidRPr="00CF547B">
              <w:rPr>
                <w:color w:val="000000"/>
                <w:sz w:val="18"/>
                <w:szCs w:val="18"/>
              </w:rPr>
              <w:t>root biomass</w:t>
            </w:r>
          </w:p>
        </w:tc>
        <w:tc>
          <w:tcPr>
            <w:tcW w:w="1584" w:type="dxa"/>
            <w:tcBorders>
              <w:top w:val="nil"/>
              <w:left w:val="nil"/>
              <w:bottom w:val="single" w:sz="4" w:space="0" w:color="auto"/>
              <w:right w:val="single" w:sz="4" w:space="0" w:color="auto"/>
            </w:tcBorders>
            <w:shd w:val="clear" w:color="auto" w:fill="auto"/>
            <w:vAlign w:val="center"/>
            <w:hideMark/>
          </w:tcPr>
          <w:p w14:paraId="45D7C2CF" w14:textId="77777777" w:rsidR="00CF547B" w:rsidRPr="00CF547B" w:rsidRDefault="00CF547B">
            <w:pPr>
              <w:jc w:val="center"/>
              <w:rPr>
                <w:b/>
                <w:bCs/>
                <w:color w:val="000000"/>
                <w:sz w:val="18"/>
                <w:szCs w:val="18"/>
              </w:rPr>
            </w:pPr>
            <w:r w:rsidRPr="00CF547B">
              <w:rPr>
                <w:b/>
                <w:bCs/>
                <w:color w:val="000000"/>
                <w:sz w:val="18"/>
                <w:szCs w:val="18"/>
              </w:rPr>
              <w:t>F = 42.1948***</w:t>
            </w:r>
          </w:p>
        </w:tc>
        <w:tc>
          <w:tcPr>
            <w:tcW w:w="1584" w:type="dxa"/>
            <w:tcBorders>
              <w:top w:val="nil"/>
              <w:left w:val="nil"/>
              <w:bottom w:val="single" w:sz="4" w:space="0" w:color="auto"/>
              <w:right w:val="single" w:sz="4" w:space="0" w:color="auto"/>
            </w:tcBorders>
            <w:shd w:val="clear" w:color="auto" w:fill="auto"/>
            <w:vAlign w:val="center"/>
            <w:hideMark/>
          </w:tcPr>
          <w:p w14:paraId="01596315" w14:textId="77777777" w:rsidR="00CF547B" w:rsidRPr="00CF547B" w:rsidRDefault="00CF547B">
            <w:pPr>
              <w:jc w:val="center"/>
              <w:rPr>
                <w:i/>
                <w:iCs/>
                <w:color w:val="000000"/>
                <w:sz w:val="18"/>
                <w:szCs w:val="18"/>
              </w:rPr>
            </w:pPr>
            <w:r w:rsidRPr="00CF547B">
              <w:rPr>
                <w:i/>
                <w:iCs/>
                <w:color w:val="000000"/>
                <w:sz w:val="18"/>
                <w:szCs w:val="18"/>
              </w:rPr>
              <w:t>F = 3.1251 #</w:t>
            </w:r>
          </w:p>
        </w:tc>
        <w:tc>
          <w:tcPr>
            <w:tcW w:w="1584" w:type="dxa"/>
            <w:tcBorders>
              <w:top w:val="nil"/>
              <w:left w:val="nil"/>
              <w:bottom w:val="single" w:sz="4" w:space="0" w:color="auto"/>
              <w:right w:val="single" w:sz="4" w:space="0" w:color="auto"/>
            </w:tcBorders>
            <w:shd w:val="clear" w:color="auto" w:fill="auto"/>
            <w:vAlign w:val="center"/>
            <w:hideMark/>
          </w:tcPr>
          <w:p w14:paraId="5D3AD4F9" w14:textId="77777777" w:rsidR="00CF547B" w:rsidRPr="00CF547B" w:rsidRDefault="00CF547B">
            <w:pPr>
              <w:jc w:val="center"/>
              <w:rPr>
                <w:color w:val="000000"/>
                <w:sz w:val="18"/>
                <w:szCs w:val="18"/>
              </w:rPr>
            </w:pPr>
            <w:r w:rsidRPr="00CF547B">
              <w:rPr>
                <w:color w:val="000000"/>
                <w:sz w:val="18"/>
                <w:szCs w:val="18"/>
              </w:rPr>
              <w:t>F = 2.0861</w:t>
            </w:r>
          </w:p>
        </w:tc>
        <w:tc>
          <w:tcPr>
            <w:tcW w:w="1584" w:type="dxa"/>
            <w:tcBorders>
              <w:top w:val="nil"/>
              <w:left w:val="nil"/>
              <w:bottom w:val="single" w:sz="4" w:space="0" w:color="auto"/>
              <w:right w:val="single" w:sz="4" w:space="0" w:color="auto"/>
            </w:tcBorders>
            <w:shd w:val="clear" w:color="auto" w:fill="auto"/>
            <w:vAlign w:val="center"/>
            <w:hideMark/>
          </w:tcPr>
          <w:p w14:paraId="35094514" w14:textId="77777777" w:rsidR="00CF547B" w:rsidRPr="00CF547B" w:rsidRDefault="00CF547B">
            <w:pPr>
              <w:jc w:val="center"/>
              <w:rPr>
                <w:color w:val="000000"/>
                <w:sz w:val="18"/>
                <w:szCs w:val="18"/>
              </w:rPr>
            </w:pPr>
            <w:r w:rsidRPr="00CF547B">
              <w:rPr>
                <w:color w:val="000000"/>
                <w:sz w:val="18"/>
                <w:szCs w:val="18"/>
              </w:rPr>
              <w:t>F = 1.0453</w:t>
            </w:r>
          </w:p>
        </w:tc>
        <w:tc>
          <w:tcPr>
            <w:tcW w:w="1584" w:type="dxa"/>
            <w:tcBorders>
              <w:top w:val="nil"/>
              <w:left w:val="nil"/>
              <w:bottom w:val="single" w:sz="4" w:space="0" w:color="auto"/>
              <w:right w:val="single" w:sz="4" w:space="0" w:color="auto"/>
            </w:tcBorders>
            <w:shd w:val="clear" w:color="auto" w:fill="auto"/>
            <w:vAlign w:val="center"/>
            <w:hideMark/>
          </w:tcPr>
          <w:p w14:paraId="3FABCF6E" w14:textId="77777777" w:rsidR="00CF547B" w:rsidRPr="00CF547B" w:rsidRDefault="00CF547B">
            <w:pPr>
              <w:jc w:val="center"/>
              <w:rPr>
                <w:b/>
                <w:bCs/>
                <w:color w:val="000000"/>
                <w:sz w:val="18"/>
                <w:szCs w:val="18"/>
              </w:rPr>
            </w:pPr>
            <w:r w:rsidRPr="00CF547B">
              <w:rPr>
                <w:b/>
                <w:bCs/>
                <w:color w:val="000000"/>
                <w:sz w:val="18"/>
                <w:szCs w:val="18"/>
              </w:rPr>
              <w:t>F = 6.6818**</w:t>
            </w:r>
          </w:p>
        </w:tc>
        <w:tc>
          <w:tcPr>
            <w:tcW w:w="1584" w:type="dxa"/>
            <w:tcBorders>
              <w:top w:val="nil"/>
              <w:left w:val="nil"/>
              <w:bottom w:val="single" w:sz="4" w:space="0" w:color="auto"/>
              <w:right w:val="single" w:sz="4" w:space="0" w:color="auto"/>
            </w:tcBorders>
            <w:shd w:val="clear" w:color="auto" w:fill="auto"/>
            <w:vAlign w:val="center"/>
            <w:hideMark/>
          </w:tcPr>
          <w:p w14:paraId="3D418D85" w14:textId="77777777" w:rsidR="00CF547B" w:rsidRPr="00CF547B" w:rsidRDefault="00CF547B">
            <w:pPr>
              <w:jc w:val="center"/>
              <w:rPr>
                <w:b/>
                <w:bCs/>
                <w:color w:val="000000"/>
                <w:sz w:val="18"/>
                <w:szCs w:val="18"/>
              </w:rPr>
            </w:pPr>
            <w:r w:rsidRPr="00CF547B">
              <w:rPr>
                <w:b/>
                <w:bCs/>
                <w:color w:val="000000"/>
                <w:sz w:val="18"/>
                <w:szCs w:val="18"/>
              </w:rPr>
              <w:t>F = 6.4877*</w:t>
            </w:r>
          </w:p>
        </w:tc>
        <w:tc>
          <w:tcPr>
            <w:tcW w:w="1584" w:type="dxa"/>
            <w:tcBorders>
              <w:top w:val="nil"/>
              <w:left w:val="nil"/>
              <w:bottom w:val="single" w:sz="4" w:space="0" w:color="auto"/>
              <w:right w:val="single" w:sz="4" w:space="0" w:color="auto"/>
            </w:tcBorders>
            <w:shd w:val="clear" w:color="auto" w:fill="auto"/>
            <w:vAlign w:val="center"/>
            <w:hideMark/>
          </w:tcPr>
          <w:p w14:paraId="16DF0A00" w14:textId="77777777" w:rsidR="00CF547B" w:rsidRPr="00CF547B" w:rsidRDefault="00CF547B">
            <w:pPr>
              <w:jc w:val="center"/>
              <w:rPr>
                <w:b/>
                <w:bCs/>
                <w:color w:val="000000"/>
                <w:sz w:val="18"/>
                <w:szCs w:val="18"/>
              </w:rPr>
            </w:pPr>
            <w:r w:rsidRPr="00CF547B">
              <w:rPr>
                <w:b/>
                <w:bCs/>
                <w:color w:val="000000"/>
                <w:sz w:val="18"/>
                <w:szCs w:val="18"/>
              </w:rPr>
              <w:t>F = 6.9657**</w:t>
            </w:r>
          </w:p>
        </w:tc>
        <w:tc>
          <w:tcPr>
            <w:tcW w:w="720" w:type="dxa"/>
            <w:tcBorders>
              <w:top w:val="nil"/>
              <w:left w:val="nil"/>
              <w:bottom w:val="single" w:sz="4" w:space="0" w:color="auto"/>
              <w:right w:val="single" w:sz="4" w:space="0" w:color="auto"/>
            </w:tcBorders>
            <w:shd w:val="clear" w:color="auto" w:fill="auto"/>
            <w:vAlign w:val="center"/>
            <w:hideMark/>
          </w:tcPr>
          <w:p w14:paraId="058F5DF2" w14:textId="77777777" w:rsidR="00CF547B" w:rsidRPr="00CF547B" w:rsidRDefault="00CF547B">
            <w:pPr>
              <w:jc w:val="center"/>
              <w:rPr>
                <w:color w:val="000000"/>
                <w:sz w:val="18"/>
                <w:szCs w:val="18"/>
              </w:rPr>
            </w:pPr>
            <w:r w:rsidRPr="00CF547B">
              <w:rPr>
                <w:color w:val="000000"/>
                <w:sz w:val="18"/>
                <w:szCs w:val="18"/>
              </w:rPr>
              <w:t>0.141</w:t>
            </w:r>
          </w:p>
        </w:tc>
        <w:tc>
          <w:tcPr>
            <w:tcW w:w="720" w:type="dxa"/>
            <w:tcBorders>
              <w:top w:val="nil"/>
              <w:left w:val="nil"/>
              <w:bottom w:val="single" w:sz="4" w:space="0" w:color="auto"/>
              <w:right w:val="single" w:sz="4" w:space="0" w:color="auto"/>
            </w:tcBorders>
            <w:shd w:val="clear" w:color="auto" w:fill="auto"/>
            <w:vAlign w:val="center"/>
            <w:hideMark/>
          </w:tcPr>
          <w:p w14:paraId="6813CC60" w14:textId="77777777" w:rsidR="00CF547B" w:rsidRPr="00CF547B" w:rsidRDefault="00CF547B">
            <w:pPr>
              <w:jc w:val="center"/>
              <w:rPr>
                <w:color w:val="000000"/>
                <w:sz w:val="18"/>
                <w:szCs w:val="18"/>
              </w:rPr>
            </w:pPr>
            <w:r w:rsidRPr="00CF547B">
              <w:rPr>
                <w:color w:val="000000"/>
                <w:sz w:val="18"/>
                <w:szCs w:val="18"/>
              </w:rPr>
              <w:t>0.175</w:t>
            </w:r>
          </w:p>
        </w:tc>
      </w:tr>
      <w:tr w:rsidR="00962A68" w:rsidRPr="00CF547B" w14:paraId="39B497AF"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0CFE9DE6" w14:textId="77777777" w:rsidR="00CF547B" w:rsidRPr="00CF547B" w:rsidRDefault="00CF547B">
            <w:pPr>
              <w:jc w:val="center"/>
              <w:rPr>
                <w:color w:val="000000"/>
                <w:sz w:val="18"/>
                <w:szCs w:val="18"/>
              </w:rPr>
            </w:pPr>
            <w:r w:rsidRPr="00CF547B">
              <w:rPr>
                <w:color w:val="000000"/>
                <w:sz w:val="18"/>
                <w:szCs w:val="18"/>
              </w:rPr>
              <w:t>shoot biomass</w:t>
            </w:r>
          </w:p>
        </w:tc>
        <w:tc>
          <w:tcPr>
            <w:tcW w:w="1584" w:type="dxa"/>
            <w:tcBorders>
              <w:top w:val="nil"/>
              <w:left w:val="nil"/>
              <w:bottom w:val="single" w:sz="4" w:space="0" w:color="auto"/>
              <w:right w:val="single" w:sz="4" w:space="0" w:color="auto"/>
            </w:tcBorders>
            <w:shd w:val="clear" w:color="auto" w:fill="auto"/>
            <w:vAlign w:val="center"/>
            <w:hideMark/>
          </w:tcPr>
          <w:p w14:paraId="1EFC3E00" w14:textId="77777777" w:rsidR="00CF547B" w:rsidRPr="00CF547B" w:rsidRDefault="00CF547B">
            <w:pPr>
              <w:jc w:val="center"/>
              <w:rPr>
                <w:b/>
                <w:bCs/>
                <w:color w:val="000000"/>
                <w:sz w:val="18"/>
                <w:szCs w:val="18"/>
              </w:rPr>
            </w:pPr>
            <w:r w:rsidRPr="00CF547B">
              <w:rPr>
                <w:b/>
                <w:bCs/>
                <w:color w:val="000000"/>
                <w:sz w:val="18"/>
                <w:szCs w:val="18"/>
              </w:rPr>
              <w:t>F = 184.3293***</w:t>
            </w:r>
          </w:p>
        </w:tc>
        <w:tc>
          <w:tcPr>
            <w:tcW w:w="1584" w:type="dxa"/>
            <w:tcBorders>
              <w:top w:val="nil"/>
              <w:left w:val="nil"/>
              <w:bottom w:val="single" w:sz="4" w:space="0" w:color="auto"/>
              <w:right w:val="single" w:sz="4" w:space="0" w:color="auto"/>
            </w:tcBorders>
            <w:shd w:val="clear" w:color="auto" w:fill="auto"/>
            <w:vAlign w:val="center"/>
            <w:hideMark/>
          </w:tcPr>
          <w:p w14:paraId="4DE33761" w14:textId="77777777" w:rsidR="00CF547B" w:rsidRPr="00CF547B" w:rsidRDefault="00CF547B">
            <w:pPr>
              <w:jc w:val="center"/>
              <w:rPr>
                <w:color w:val="000000"/>
                <w:sz w:val="18"/>
                <w:szCs w:val="18"/>
              </w:rPr>
            </w:pPr>
            <w:r w:rsidRPr="00CF547B">
              <w:rPr>
                <w:color w:val="000000"/>
                <w:sz w:val="18"/>
                <w:szCs w:val="18"/>
              </w:rPr>
              <w:t>F = 0.8007</w:t>
            </w:r>
          </w:p>
        </w:tc>
        <w:tc>
          <w:tcPr>
            <w:tcW w:w="1584" w:type="dxa"/>
            <w:tcBorders>
              <w:top w:val="nil"/>
              <w:left w:val="nil"/>
              <w:bottom w:val="single" w:sz="4" w:space="0" w:color="auto"/>
              <w:right w:val="single" w:sz="4" w:space="0" w:color="auto"/>
            </w:tcBorders>
            <w:shd w:val="clear" w:color="auto" w:fill="auto"/>
            <w:vAlign w:val="center"/>
            <w:hideMark/>
          </w:tcPr>
          <w:p w14:paraId="20D0529E" w14:textId="77777777" w:rsidR="00CF547B" w:rsidRPr="00CF547B" w:rsidRDefault="00CF547B">
            <w:pPr>
              <w:jc w:val="center"/>
              <w:rPr>
                <w:b/>
                <w:bCs/>
                <w:color w:val="000000"/>
                <w:sz w:val="18"/>
                <w:szCs w:val="18"/>
              </w:rPr>
            </w:pPr>
            <w:r w:rsidRPr="00CF547B">
              <w:rPr>
                <w:b/>
                <w:bCs/>
                <w:color w:val="000000"/>
                <w:sz w:val="18"/>
                <w:szCs w:val="18"/>
              </w:rPr>
              <w:t>F = 8.7548**</w:t>
            </w:r>
          </w:p>
        </w:tc>
        <w:tc>
          <w:tcPr>
            <w:tcW w:w="1584" w:type="dxa"/>
            <w:tcBorders>
              <w:top w:val="nil"/>
              <w:left w:val="nil"/>
              <w:bottom w:val="single" w:sz="4" w:space="0" w:color="auto"/>
              <w:right w:val="single" w:sz="4" w:space="0" w:color="auto"/>
            </w:tcBorders>
            <w:shd w:val="clear" w:color="auto" w:fill="auto"/>
            <w:vAlign w:val="center"/>
            <w:hideMark/>
          </w:tcPr>
          <w:p w14:paraId="72FE2AB9" w14:textId="77777777" w:rsidR="00CF547B" w:rsidRPr="00CF547B" w:rsidRDefault="00CF547B">
            <w:pPr>
              <w:jc w:val="center"/>
              <w:rPr>
                <w:color w:val="000000"/>
                <w:sz w:val="18"/>
                <w:szCs w:val="18"/>
              </w:rPr>
            </w:pPr>
            <w:r w:rsidRPr="00CF547B">
              <w:rPr>
                <w:color w:val="000000"/>
                <w:sz w:val="18"/>
                <w:szCs w:val="18"/>
              </w:rPr>
              <w:t>F = 0.3128</w:t>
            </w:r>
          </w:p>
        </w:tc>
        <w:tc>
          <w:tcPr>
            <w:tcW w:w="1584" w:type="dxa"/>
            <w:tcBorders>
              <w:top w:val="nil"/>
              <w:left w:val="nil"/>
              <w:bottom w:val="single" w:sz="4" w:space="0" w:color="auto"/>
              <w:right w:val="single" w:sz="4" w:space="0" w:color="auto"/>
            </w:tcBorders>
            <w:shd w:val="clear" w:color="auto" w:fill="auto"/>
            <w:vAlign w:val="center"/>
            <w:hideMark/>
          </w:tcPr>
          <w:p w14:paraId="1BB9E54F" w14:textId="77777777" w:rsidR="00CF547B" w:rsidRPr="00CF547B" w:rsidRDefault="00CF547B">
            <w:pPr>
              <w:jc w:val="center"/>
              <w:rPr>
                <w:b/>
                <w:bCs/>
                <w:color w:val="000000"/>
                <w:sz w:val="18"/>
                <w:szCs w:val="18"/>
              </w:rPr>
            </w:pPr>
            <w:r w:rsidRPr="00CF547B">
              <w:rPr>
                <w:b/>
                <w:bCs/>
                <w:color w:val="000000"/>
                <w:sz w:val="18"/>
                <w:szCs w:val="18"/>
              </w:rPr>
              <w:t>F = 4.0071*</w:t>
            </w:r>
          </w:p>
        </w:tc>
        <w:tc>
          <w:tcPr>
            <w:tcW w:w="1584" w:type="dxa"/>
            <w:tcBorders>
              <w:top w:val="nil"/>
              <w:left w:val="nil"/>
              <w:bottom w:val="single" w:sz="4" w:space="0" w:color="auto"/>
              <w:right w:val="single" w:sz="4" w:space="0" w:color="auto"/>
            </w:tcBorders>
            <w:shd w:val="clear" w:color="auto" w:fill="auto"/>
            <w:vAlign w:val="center"/>
            <w:hideMark/>
          </w:tcPr>
          <w:p w14:paraId="459EC2F8" w14:textId="77777777" w:rsidR="00CF547B" w:rsidRPr="00CF547B" w:rsidRDefault="00CF547B">
            <w:pPr>
              <w:jc w:val="center"/>
              <w:rPr>
                <w:i/>
                <w:iCs/>
                <w:color w:val="000000"/>
                <w:sz w:val="18"/>
                <w:szCs w:val="18"/>
              </w:rPr>
            </w:pPr>
            <w:r w:rsidRPr="00CF547B">
              <w:rPr>
                <w:i/>
                <w:iCs/>
                <w:color w:val="000000"/>
                <w:sz w:val="18"/>
                <w:szCs w:val="18"/>
              </w:rPr>
              <w:t>F = 3.8151 #</w:t>
            </w:r>
          </w:p>
        </w:tc>
        <w:tc>
          <w:tcPr>
            <w:tcW w:w="1584" w:type="dxa"/>
            <w:tcBorders>
              <w:top w:val="nil"/>
              <w:left w:val="nil"/>
              <w:bottom w:val="single" w:sz="4" w:space="0" w:color="auto"/>
              <w:right w:val="single" w:sz="4" w:space="0" w:color="auto"/>
            </w:tcBorders>
            <w:shd w:val="clear" w:color="auto" w:fill="auto"/>
            <w:vAlign w:val="center"/>
            <w:hideMark/>
          </w:tcPr>
          <w:p w14:paraId="76AA7191" w14:textId="77777777" w:rsidR="00CF547B" w:rsidRPr="00CF547B" w:rsidRDefault="00CF547B">
            <w:pPr>
              <w:jc w:val="center"/>
              <w:rPr>
                <w:color w:val="000000"/>
                <w:sz w:val="18"/>
                <w:szCs w:val="18"/>
              </w:rPr>
            </w:pPr>
            <w:r w:rsidRPr="00CF547B">
              <w:rPr>
                <w:color w:val="000000"/>
                <w:sz w:val="18"/>
                <w:szCs w:val="18"/>
              </w:rPr>
              <w:t>F = 0.909</w:t>
            </w:r>
          </w:p>
        </w:tc>
        <w:tc>
          <w:tcPr>
            <w:tcW w:w="720" w:type="dxa"/>
            <w:tcBorders>
              <w:top w:val="nil"/>
              <w:left w:val="nil"/>
              <w:bottom w:val="single" w:sz="4" w:space="0" w:color="auto"/>
              <w:right w:val="single" w:sz="4" w:space="0" w:color="auto"/>
            </w:tcBorders>
            <w:shd w:val="clear" w:color="auto" w:fill="auto"/>
            <w:vAlign w:val="center"/>
            <w:hideMark/>
          </w:tcPr>
          <w:p w14:paraId="03D3C0D7" w14:textId="77777777" w:rsidR="00CF547B" w:rsidRPr="00CF547B" w:rsidRDefault="00CF547B">
            <w:pPr>
              <w:jc w:val="center"/>
              <w:rPr>
                <w:color w:val="000000"/>
                <w:sz w:val="18"/>
                <w:szCs w:val="18"/>
              </w:rPr>
            </w:pPr>
            <w:r w:rsidRPr="00CF547B">
              <w:rPr>
                <w:color w:val="000000"/>
                <w:sz w:val="18"/>
                <w:szCs w:val="18"/>
              </w:rPr>
              <w:t>0.345</w:t>
            </w:r>
          </w:p>
        </w:tc>
        <w:tc>
          <w:tcPr>
            <w:tcW w:w="720" w:type="dxa"/>
            <w:tcBorders>
              <w:top w:val="nil"/>
              <w:left w:val="nil"/>
              <w:bottom w:val="single" w:sz="4" w:space="0" w:color="auto"/>
              <w:right w:val="single" w:sz="4" w:space="0" w:color="auto"/>
            </w:tcBorders>
            <w:shd w:val="clear" w:color="auto" w:fill="auto"/>
            <w:vAlign w:val="center"/>
            <w:hideMark/>
          </w:tcPr>
          <w:p w14:paraId="6D99A0A4" w14:textId="77777777" w:rsidR="00CF547B" w:rsidRPr="00CF547B" w:rsidRDefault="00CF547B">
            <w:pPr>
              <w:jc w:val="center"/>
              <w:rPr>
                <w:color w:val="000000"/>
                <w:sz w:val="18"/>
                <w:szCs w:val="18"/>
              </w:rPr>
            </w:pPr>
            <w:r w:rsidRPr="00CF547B">
              <w:rPr>
                <w:color w:val="000000"/>
                <w:sz w:val="18"/>
                <w:szCs w:val="18"/>
              </w:rPr>
              <w:t>0.433</w:t>
            </w:r>
          </w:p>
        </w:tc>
      </w:tr>
      <w:tr w:rsidR="009219AD" w:rsidRPr="00CF547B" w14:paraId="1D344949"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602BE1D3" w14:textId="77777777" w:rsidR="00CF547B" w:rsidRPr="00CF547B" w:rsidRDefault="00CF547B">
            <w:pPr>
              <w:jc w:val="center"/>
              <w:rPr>
                <w:color w:val="000000"/>
                <w:sz w:val="18"/>
                <w:szCs w:val="18"/>
              </w:rPr>
            </w:pPr>
            <w:r w:rsidRPr="00CF547B">
              <w:rPr>
                <w:color w:val="000000"/>
                <w:sz w:val="18"/>
                <w:szCs w:val="18"/>
              </w:rPr>
              <w:t>total biomass</w:t>
            </w:r>
          </w:p>
        </w:tc>
        <w:tc>
          <w:tcPr>
            <w:tcW w:w="1584" w:type="dxa"/>
            <w:tcBorders>
              <w:top w:val="nil"/>
              <w:left w:val="nil"/>
              <w:bottom w:val="single" w:sz="4" w:space="0" w:color="auto"/>
              <w:right w:val="single" w:sz="4" w:space="0" w:color="auto"/>
            </w:tcBorders>
            <w:shd w:val="clear" w:color="auto" w:fill="auto"/>
            <w:vAlign w:val="center"/>
            <w:hideMark/>
          </w:tcPr>
          <w:p w14:paraId="0E833FE9" w14:textId="77777777" w:rsidR="00CF547B" w:rsidRPr="00CF547B" w:rsidRDefault="00CF547B">
            <w:pPr>
              <w:jc w:val="center"/>
              <w:rPr>
                <w:b/>
                <w:bCs/>
                <w:color w:val="000000"/>
                <w:sz w:val="18"/>
                <w:szCs w:val="18"/>
              </w:rPr>
            </w:pPr>
            <w:r w:rsidRPr="00CF547B">
              <w:rPr>
                <w:b/>
                <w:bCs/>
                <w:color w:val="000000"/>
                <w:sz w:val="18"/>
                <w:szCs w:val="18"/>
              </w:rPr>
              <w:t>F = 92.9724***</w:t>
            </w:r>
          </w:p>
        </w:tc>
        <w:tc>
          <w:tcPr>
            <w:tcW w:w="1584" w:type="dxa"/>
            <w:tcBorders>
              <w:top w:val="nil"/>
              <w:left w:val="nil"/>
              <w:bottom w:val="single" w:sz="4" w:space="0" w:color="auto"/>
              <w:right w:val="single" w:sz="4" w:space="0" w:color="auto"/>
            </w:tcBorders>
            <w:shd w:val="clear" w:color="auto" w:fill="auto"/>
            <w:vAlign w:val="center"/>
            <w:hideMark/>
          </w:tcPr>
          <w:p w14:paraId="5C378278" w14:textId="77777777" w:rsidR="00CF547B" w:rsidRPr="00CF547B" w:rsidRDefault="00CF547B">
            <w:pPr>
              <w:jc w:val="center"/>
              <w:rPr>
                <w:i/>
                <w:iCs/>
                <w:color w:val="000000"/>
                <w:sz w:val="18"/>
                <w:szCs w:val="18"/>
              </w:rPr>
            </w:pPr>
            <w:r w:rsidRPr="00CF547B">
              <w:rPr>
                <w:i/>
                <w:iCs/>
                <w:color w:val="000000"/>
                <w:sz w:val="18"/>
                <w:szCs w:val="18"/>
              </w:rPr>
              <w:t>F = 3.3317 #</w:t>
            </w:r>
          </w:p>
        </w:tc>
        <w:tc>
          <w:tcPr>
            <w:tcW w:w="1584" w:type="dxa"/>
            <w:tcBorders>
              <w:top w:val="nil"/>
              <w:left w:val="nil"/>
              <w:bottom w:val="single" w:sz="4" w:space="0" w:color="auto"/>
              <w:right w:val="single" w:sz="4" w:space="0" w:color="auto"/>
            </w:tcBorders>
            <w:shd w:val="clear" w:color="auto" w:fill="auto"/>
            <w:vAlign w:val="center"/>
            <w:hideMark/>
          </w:tcPr>
          <w:p w14:paraId="5895119B" w14:textId="77777777" w:rsidR="00CF547B" w:rsidRPr="00CF547B" w:rsidRDefault="00CF547B">
            <w:pPr>
              <w:jc w:val="center"/>
              <w:rPr>
                <w:color w:val="000000"/>
                <w:sz w:val="18"/>
                <w:szCs w:val="18"/>
              </w:rPr>
            </w:pPr>
            <w:r w:rsidRPr="00CF547B">
              <w:rPr>
                <w:color w:val="000000"/>
                <w:sz w:val="18"/>
                <w:szCs w:val="18"/>
              </w:rPr>
              <w:t>F = 0.0065</w:t>
            </w:r>
          </w:p>
        </w:tc>
        <w:tc>
          <w:tcPr>
            <w:tcW w:w="1584" w:type="dxa"/>
            <w:tcBorders>
              <w:top w:val="nil"/>
              <w:left w:val="nil"/>
              <w:bottom w:val="single" w:sz="4" w:space="0" w:color="auto"/>
              <w:right w:val="single" w:sz="4" w:space="0" w:color="auto"/>
            </w:tcBorders>
            <w:shd w:val="clear" w:color="auto" w:fill="auto"/>
            <w:vAlign w:val="center"/>
            <w:hideMark/>
          </w:tcPr>
          <w:p w14:paraId="69D1433E" w14:textId="77777777" w:rsidR="00CF547B" w:rsidRPr="00CF547B" w:rsidRDefault="00CF547B">
            <w:pPr>
              <w:jc w:val="center"/>
              <w:rPr>
                <w:color w:val="000000"/>
                <w:sz w:val="18"/>
                <w:szCs w:val="18"/>
              </w:rPr>
            </w:pPr>
            <w:r w:rsidRPr="00CF547B">
              <w:rPr>
                <w:color w:val="000000"/>
                <w:sz w:val="18"/>
                <w:szCs w:val="18"/>
              </w:rPr>
              <w:t>F = 1.0925</w:t>
            </w:r>
          </w:p>
        </w:tc>
        <w:tc>
          <w:tcPr>
            <w:tcW w:w="1584" w:type="dxa"/>
            <w:tcBorders>
              <w:top w:val="nil"/>
              <w:left w:val="nil"/>
              <w:bottom w:val="single" w:sz="4" w:space="0" w:color="auto"/>
              <w:right w:val="single" w:sz="4" w:space="0" w:color="auto"/>
            </w:tcBorders>
            <w:shd w:val="clear" w:color="auto" w:fill="auto"/>
            <w:vAlign w:val="center"/>
            <w:hideMark/>
          </w:tcPr>
          <w:p w14:paraId="1C0D9CDC" w14:textId="77777777" w:rsidR="00CF547B" w:rsidRPr="00CF547B" w:rsidRDefault="00CF547B">
            <w:pPr>
              <w:jc w:val="center"/>
              <w:rPr>
                <w:color w:val="000000"/>
                <w:sz w:val="18"/>
                <w:szCs w:val="18"/>
              </w:rPr>
            </w:pPr>
            <w:r w:rsidRPr="00CF547B">
              <w:rPr>
                <w:color w:val="000000"/>
                <w:sz w:val="18"/>
                <w:szCs w:val="18"/>
              </w:rPr>
              <w:t>F = 2.3834</w:t>
            </w:r>
          </w:p>
        </w:tc>
        <w:tc>
          <w:tcPr>
            <w:tcW w:w="1584" w:type="dxa"/>
            <w:tcBorders>
              <w:top w:val="nil"/>
              <w:left w:val="nil"/>
              <w:bottom w:val="single" w:sz="4" w:space="0" w:color="auto"/>
              <w:right w:val="single" w:sz="4" w:space="0" w:color="auto"/>
            </w:tcBorders>
            <w:shd w:val="clear" w:color="auto" w:fill="auto"/>
            <w:vAlign w:val="center"/>
            <w:hideMark/>
          </w:tcPr>
          <w:p w14:paraId="514756A6" w14:textId="77777777" w:rsidR="00CF547B" w:rsidRPr="00CF547B" w:rsidRDefault="00CF547B">
            <w:pPr>
              <w:jc w:val="center"/>
              <w:rPr>
                <w:color w:val="000000"/>
                <w:sz w:val="18"/>
                <w:szCs w:val="18"/>
              </w:rPr>
            </w:pPr>
            <w:r w:rsidRPr="00CF547B">
              <w:rPr>
                <w:color w:val="000000"/>
                <w:sz w:val="18"/>
                <w:szCs w:val="18"/>
              </w:rPr>
              <w:t>F = 2.2751</w:t>
            </w:r>
          </w:p>
        </w:tc>
        <w:tc>
          <w:tcPr>
            <w:tcW w:w="1584" w:type="dxa"/>
            <w:tcBorders>
              <w:top w:val="nil"/>
              <w:left w:val="nil"/>
              <w:bottom w:val="single" w:sz="4" w:space="0" w:color="auto"/>
              <w:right w:val="single" w:sz="4" w:space="0" w:color="auto"/>
            </w:tcBorders>
            <w:shd w:val="clear" w:color="auto" w:fill="auto"/>
            <w:vAlign w:val="center"/>
            <w:hideMark/>
          </w:tcPr>
          <w:p w14:paraId="38D3F705" w14:textId="77777777" w:rsidR="00CF547B" w:rsidRPr="00CF547B" w:rsidRDefault="00CF547B">
            <w:pPr>
              <w:jc w:val="center"/>
              <w:rPr>
                <w:i/>
                <w:iCs/>
                <w:color w:val="000000"/>
                <w:sz w:val="18"/>
                <w:szCs w:val="18"/>
              </w:rPr>
            </w:pPr>
            <w:r w:rsidRPr="00CF547B">
              <w:rPr>
                <w:i/>
                <w:iCs/>
                <w:color w:val="000000"/>
                <w:sz w:val="18"/>
                <w:szCs w:val="18"/>
              </w:rPr>
              <w:t>F = 3.6949 #</w:t>
            </w:r>
          </w:p>
        </w:tc>
        <w:tc>
          <w:tcPr>
            <w:tcW w:w="720" w:type="dxa"/>
            <w:tcBorders>
              <w:top w:val="nil"/>
              <w:left w:val="nil"/>
              <w:bottom w:val="single" w:sz="4" w:space="0" w:color="auto"/>
              <w:right w:val="single" w:sz="4" w:space="0" w:color="auto"/>
            </w:tcBorders>
            <w:shd w:val="clear" w:color="auto" w:fill="auto"/>
            <w:vAlign w:val="center"/>
            <w:hideMark/>
          </w:tcPr>
          <w:p w14:paraId="36B8570E" w14:textId="77777777" w:rsidR="00CF547B" w:rsidRPr="00CF547B" w:rsidRDefault="00CF547B">
            <w:pPr>
              <w:jc w:val="center"/>
              <w:rPr>
                <w:color w:val="000000"/>
                <w:sz w:val="18"/>
                <w:szCs w:val="18"/>
              </w:rPr>
            </w:pPr>
            <w:r w:rsidRPr="00CF547B">
              <w:rPr>
                <w:color w:val="000000"/>
                <w:sz w:val="18"/>
                <w:szCs w:val="18"/>
              </w:rPr>
              <w:t>0.234</w:t>
            </w:r>
          </w:p>
        </w:tc>
        <w:tc>
          <w:tcPr>
            <w:tcW w:w="720" w:type="dxa"/>
            <w:tcBorders>
              <w:top w:val="nil"/>
              <w:left w:val="nil"/>
              <w:bottom w:val="single" w:sz="4" w:space="0" w:color="auto"/>
              <w:right w:val="single" w:sz="4" w:space="0" w:color="auto"/>
            </w:tcBorders>
            <w:shd w:val="clear" w:color="auto" w:fill="auto"/>
            <w:vAlign w:val="center"/>
            <w:hideMark/>
          </w:tcPr>
          <w:p w14:paraId="58F07E90" w14:textId="77777777" w:rsidR="00CF547B" w:rsidRPr="00CF547B" w:rsidRDefault="00CF547B">
            <w:pPr>
              <w:jc w:val="center"/>
              <w:rPr>
                <w:color w:val="000000"/>
                <w:sz w:val="18"/>
                <w:szCs w:val="18"/>
              </w:rPr>
            </w:pPr>
            <w:r w:rsidRPr="00CF547B">
              <w:rPr>
                <w:color w:val="000000"/>
                <w:sz w:val="18"/>
                <w:szCs w:val="18"/>
              </w:rPr>
              <w:t>0.293</w:t>
            </w:r>
          </w:p>
        </w:tc>
      </w:tr>
      <w:tr w:rsidR="00962A68" w:rsidRPr="00CF547B" w14:paraId="513F782D"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79EC295E" w14:textId="77777777" w:rsidR="00CF547B" w:rsidRPr="00CF547B" w:rsidRDefault="00CF547B">
            <w:pPr>
              <w:jc w:val="center"/>
              <w:rPr>
                <w:color w:val="000000"/>
                <w:sz w:val="18"/>
                <w:szCs w:val="18"/>
              </w:rPr>
            </w:pPr>
            <w:r w:rsidRPr="00CF547B">
              <w:rPr>
                <w:color w:val="000000"/>
                <w:sz w:val="18"/>
                <w:szCs w:val="18"/>
              </w:rPr>
              <w:t>max height</w:t>
            </w:r>
          </w:p>
        </w:tc>
        <w:tc>
          <w:tcPr>
            <w:tcW w:w="1584" w:type="dxa"/>
            <w:tcBorders>
              <w:top w:val="nil"/>
              <w:left w:val="nil"/>
              <w:bottom w:val="single" w:sz="4" w:space="0" w:color="auto"/>
              <w:right w:val="single" w:sz="4" w:space="0" w:color="auto"/>
            </w:tcBorders>
            <w:shd w:val="clear" w:color="auto" w:fill="auto"/>
            <w:vAlign w:val="center"/>
            <w:hideMark/>
          </w:tcPr>
          <w:p w14:paraId="73FBEFA9" w14:textId="77777777" w:rsidR="00CF547B" w:rsidRPr="00CF547B" w:rsidRDefault="00CF547B">
            <w:pPr>
              <w:jc w:val="center"/>
              <w:rPr>
                <w:color w:val="000000"/>
                <w:sz w:val="18"/>
                <w:szCs w:val="18"/>
              </w:rPr>
            </w:pPr>
            <w:r w:rsidRPr="00CF547B">
              <w:rPr>
                <w:color w:val="000000"/>
                <w:sz w:val="18"/>
                <w:szCs w:val="18"/>
              </w:rPr>
              <w:t>F = 1.9401</w:t>
            </w:r>
          </w:p>
        </w:tc>
        <w:tc>
          <w:tcPr>
            <w:tcW w:w="1584" w:type="dxa"/>
            <w:tcBorders>
              <w:top w:val="nil"/>
              <w:left w:val="nil"/>
              <w:bottom w:val="single" w:sz="4" w:space="0" w:color="auto"/>
              <w:right w:val="single" w:sz="4" w:space="0" w:color="auto"/>
            </w:tcBorders>
            <w:shd w:val="clear" w:color="auto" w:fill="auto"/>
            <w:vAlign w:val="center"/>
            <w:hideMark/>
          </w:tcPr>
          <w:p w14:paraId="2326119E" w14:textId="77777777" w:rsidR="00CF547B" w:rsidRPr="00CF547B" w:rsidRDefault="00CF547B">
            <w:pPr>
              <w:jc w:val="center"/>
              <w:rPr>
                <w:color w:val="000000"/>
                <w:sz w:val="18"/>
                <w:szCs w:val="18"/>
              </w:rPr>
            </w:pPr>
            <w:r w:rsidRPr="00CF547B">
              <w:rPr>
                <w:color w:val="000000"/>
                <w:sz w:val="18"/>
                <w:szCs w:val="18"/>
              </w:rPr>
              <w:t>F = 0.0358</w:t>
            </w:r>
          </w:p>
        </w:tc>
        <w:tc>
          <w:tcPr>
            <w:tcW w:w="1584" w:type="dxa"/>
            <w:tcBorders>
              <w:top w:val="nil"/>
              <w:left w:val="nil"/>
              <w:bottom w:val="single" w:sz="4" w:space="0" w:color="auto"/>
              <w:right w:val="single" w:sz="4" w:space="0" w:color="auto"/>
            </w:tcBorders>
            <w:shd w:val="clear" w:color="auto" w:fill="auto"/>
            <w:vAlign w:val="center"/>
            <w:hideMark/>
          </w:tcPr>
          <w:p w14:paraId="067EB18B" w14:textId="77777777" w:rsidR="00CF547B" w:rsidRPr="00CF547B" w:rsidRDefault="00CF547B">
            <w:pPr>
              <w:jc w:val="center"/>
              <w:rPr>
                <w:color w:val="000000"/>
                <w:sz w:val="18"/>
                <w:szCs w:val="18"/>
              </w:rPr>
            </w:pPr>
            <w:r w:rsidRPr="00CF547B">
              <w:rPr>
                <w:color w:val="000000"/>
                <w:sz w:val="18"/>
                <w:szCs w:val="18"/>
              </w:rPr>
              <w:t>F = 0.5302</w:t>
            </w:r>
          </w:p>
        </w:tc>
        <w:tc>
          <w:tcPr>
            <w:tcW w:w="1584" w:type="dxa"/>
            <w:tcBorders>
              <w:top w:val="nil"/>
              <w:left w:val="nil"/>
              <w:bottom w:val="single" w:sz="4" w:space="0" w:color="auto"/>
              <w:right w:val="single" w:sz="4" w:space="0" w:color="auto"/>
            </w:tcBorders>
            <w:shd w:val="clear" w:color="auto" w:fill="auto"/>
            <w:vAlign w:val="center"/>
            <w:hideMark/>
          </w:tcPr>
          <w:p w14:paraId="456DDE7D" w14:textId="77777777" w:rsidR="00CF547B" w:rsidRPr="00CF547B" w:rsidRDefault="00CF547B">
            <w:pPr>
              <w:jc w:val="center"/>
              <w:rPr>
                <w:color w:val="000000"/>
                <w:sz w:val="18"/>
                <w:szCs w:val="18"/>
              </w:rPr>
            </w:pPr>
            <w:r w:rsidRPr="00CF547B">
              <w:rPr>
                <w:color w:val="000000"/>
                <w:sz w:val="18"/>
                <w:szCs w:val="18"/>
              </w:rPr>
              <w:t>F = 1.0994</w:t>
            </w:r>
          </w:p>
        </w:tc>
        <w:tc>
          <w:tcPr>
            <w:tcW w:w="1584" w:type="dxa"/>
            <w:tcBorders>
              <w:top w:val="nil"/>
              <w:left w:val="nil"/>
              <w:bottom w:val="single" w:sz="4" w:space="0" w:color="auto"/>
              <w:right w:val="single" w:sz="4" w:space="0" w:color="auto"/>
            </w:tcBorders>
            <w:shd w:val="clear" w:color="auto" w:fill="auto"/>
            <w:vAlign w:val="center"/>
            <w:hideMark/>
          </w:tcPr>
          <w:p w14:paraId="22FD35B5" w14:textId="77777777" w:rsidR="00CF547B" w:rsidRPr="00CF547B" w:rsidRDefault="00CF547B">
            <w:pPr>
              <w:jc w:val="center"/>
              <w:rPr>
                <w:color w:val="000000"/>
                <w:sz w:val="18"/>
                <w:szCs w:val="18"/>
              </w:rPr>
            </w:pPr>
            <w:r w:rsidRPr="00CF547B">
              <w:rPr>
                <w:color w:val="000000"/>
                <w:sz w:val="18"/>
                <w:szCs w:val="18"/>
              </w:rPr>
              <w:t>F = 0.0117</w:t>
            </w:r>
          </w:p>
        </w:tc>
        <w:tc>
          <w:tcPr>
            <w:tcW w:w="1584" w:type="dxa"/>
            <w:tcBorders>
              <w:top w:val="nil"/>
              <w:left w:val="nil"/>
              <w:bottom w:val="single" w:sz="4" w:space="0" w:color="auto"/>
              <w:right w:val="single" w:sz="4" w:space="0" w:color="auto"/>
            </w:tcBorders>
            <w:shd w:val="clear" w:color="auto" w:fill="auto"/>
            <w:vAlign w:val="center"/>
            <w:hideMark/>
          </w:tcPr>
          <w:p w14:paraId="6702217D" w14:textId="77777777" w:rsidR="00CF547B" w:rsidRPr="00CF547B" w:rsidRDefault="00CF547B">
            <w:pPr>
              <w:jc w:val="center"/>
              <w:rPr>
                <w:b/>
                <w:bCs/>
                <w:color w:val="000000"/>
                <w:sz w:val="18"/>
                <w:szCs w:val="18"/>
              </w:rPr>
            </w:pPr>
            <w:r w:rsidRPr="00CF547B">
              <w:rPr>
                <w:b/>
                <w:bCs/>
                <w:color w:val="000000"/>
                <w:sz w:val="18"/>
                <w:szCs w:val="18"/>
              </w:rPr>
              <w:t>F = 5.6204*</w:t>
            </w:r>
          </w:p>
        </w:tc>
        <w:tc>
          <w:tcPr>
            <w:tcW w:w="1584" w:type="dxa"/>
            <w:tcBorders>
              <w:top w:val="nil"/>
              <w:left w:val="nil"/>
              <w:bottom w:val="single" w:sz="4" w:space="0" w:color="auto"/>
              <w:right w:val="single" w:sz="4" w:space="0" w:color="auto"/>
            </w:tcBorders>
            <w:shd w:val="clear" w:color="auto" w:fill="auto"/>
            <w:vAlign w:val="center"/>
            <w:hideMark/>
          </w:tcPr>
          <w:p w14:paraId="57CBB637" w14:textId="77777777" w:rsidR="00CF547B" w:rsidRPr="00CF547B" w:rsidRDefault="00CF547B">
            <w:pPr>
              <w:jc w:val="center"/>
              <w:rPr>
                <w:color w:val="000000"/>
                <w:sz w:val="18"/>
                <w:szCs w:val="18"/>
              </w:rPr>
            </w:pPr>
            <w:r w:rsidRPr="00CF547B">
              <w:rPr>
                <w:color w:val="000000"/>
                <w:sz w:val="18"/>
                <w:szCs w:val="18"/>
              </w:rPr>
              <w:t>F = 0.3554</w:t>
            </w:r>
          </w:p>
        </w:tc>
        <w:tc>
          <w:tcPr>
            <w:tcW w:w="720" w:type="dxa"/>
            <w:tcBorders>
              <w:top w:val="nil"/>
              <w:left w:val="nil"/>
              <w:bottom w:val="single" w:sz="4" w:space="0" w:color="auto"/>
              <w:right w:val="single" w:sz="4" w:space="0" w:color="auto"/>
            </w:tcBorders>
            <w:shd w:val="clear" w:color="auto" w:fill="auto"/>
            <w:vAlign w:val="center"/>
            <w:hideMark/>
          </w:tcPr>
          <w:p w14:paraId="3D1A34D9" w14:textId="77777777" w:rsidR="00CF547B" w:rsidRPr="00CF547B" w:rsidRDefault="00CF547B">
            <w:pPr>
              <w:jc w:val="center"/>
              <w:rPr>
                <w:color w:val="000000"/>
                <w:sz w:val="18"/>
                <w:szCs w:val="18"/>
              </w:rPr>
            </w:pPr>
            <w:r w:rsidRPr="00CF547B">
              <w:rPr>
                <w:color w:val="000000"/>
                <w:sz w:val="18"/>
                <w:szCs w:val="18"/>
              </w:rPr>
              <w:t>0.009</w:t>
            </w:r>
          </w:p>
        </w:tc>
        <w:tc>
          <w:tcPr>
            <w:tcW w:w="720" w:type="dxa"/>
            <w:tcBorders>
              <w:top w:val="nil"/>
              <w:left w:val="nil"/>
              <w:bottom w:val="single" w:sz="4" w:space="0" w:color="auto"/>
              <w:right w:val="single" w:sz="4" w:space="0" w:color="auto"/>
            </w:tcBorders>
            <w:shd w:val="clear" w:color="auto" w:fill="auto"/>
            <w:vAlign w:val="center"/>
            <w:hideMark/>
          </w:tcPr>
          <w:p w14:paraId="316A2CA5" w14:textId="77777777" w:rsidR="00CF547B" w:rsidRPr="00CF547B" w:rsidRDefault="00CF547B">
            <w:pPr>
              <w:jc w:val="center"/>
              <w:rPr>
                <w:color w:val="000000"/>
                <w:sz w:val="18"/>
                <w:szCs w:val="18"/>
              </w:rPr>
            </w:pPr>
            <w:r w:rsidRPr="00CF547B">
              <w:rPr>
                <w:color w:val="000000"/>
                <w:sz w:val="18"/>
                <w:szCs w:val="18"/>
              </w:rPr>
              <w:t>0.147</w:t>
            </w:r>
          </w:p>
        </w:tc>
      </w:tr>
      <w:tr w:rsidR="00962A68" w:rsidRPr="00CF547B" w14:paraId="2A7588D7"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743ADB15" w14:textId="1C1877E8" w:rsidR="00CF547B" w:rsidRPr="00CF547B" w:rsidRDefault="00CF547B">
            <w:pPr>
              <w:jc w:val="center"/>
              <w:rPr>
                <w:b/>
                <w:bCs/>
                <w:color w:val="000000"/>
                <w:sz w:val="18"/>
                <w:szCs w:val="18"/>
              </w:rPr>
            </w:pPr>
            <w:r w:rsidRPr="00CF547B">
              <w:rPr>
                <w:b/>
                <w:bCs/>
                <w:color w:val="000000"/>
                <w:sz w:val="18"/>
                <w:szCs w:val="18"/>
              </w:rPr>
              <w:t>RESOURCE ALLOCATION</w:t>
            </w:r>
          </w:p>
        </w:tc>
        <w:tc>
          <w:tcPr>
            <w:tcW w:w="1584" w:type="dxa"/>
            <w:tcBorders>
              <w:top w:val="nil"/>
              <w:left w:val="nil"/>
              <w:bottom w:val="single" w:sz="4" w:space="0" w:color="auto"/>
              <w:right w:val="single" w:sz="4" w:space="0" w:color="auto"/>
            </w:tcBorders>
            <w:shd w:val="clear" w:color="auto" w:fill="auto"/>
            <w:vAlign w:val="center"/>
            <w:hideMark/>
          </w:tcPr>
          <w:p w14:paraId="10F3AB9E"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F0B90F5"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9C4E89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021AA2F9"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52EAE8F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8F7787D" w14:textId="77777777" w:rsidR="00CF547B" w:rsidRPr="00CF547B" w:rsidRDefault="00CF547B">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8D6257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A67CF5E"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B8B4F7E"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6710C75E"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7A0F6184" w14:textId="77777777" w:rsidR="00CF547B" w:rsidRPr="00CF547B" w:rsidRDefault="00CF547B">
            <w:pPr>
              <w:jc w:val="center"/>
              <w:rPr>
                <w:color w:val="000000"/>
                <w:sz w:val="18"/>
                <w:szCs w:val="18"/>
              </w:rPr>
            </w:pPr>
            <w:r w:rsidRPr="00CF547B">
              <w:rPr>
                <w:color w:val="000000"/>
                <w:sz w:val="18"/>
                <w:szCs w:val="18"/>
              </w:rPr>
              <w:t>R:S ratio</w:t>
            </w:r>
          </w:p>
        </w:tc>
        <w:tc>
          <w:tcPr>
            <w:tcW w:w="1584" w:type="dxa"/>
            <w:tcBorders>
              <w:top w:val="nil"/>
              <w:left w:val="nil"/>
              <w:bottom w:val="single" w:sz="4" w:space="0" w:color="auto"/>
              <w:right w:val="single" w:sz="4" w:space="0" w:color="auto"/>
            </w:tcBorders>
            <w:shd w:val="clear" w:color="auto" w:fill="auto"/>
            <w:vAlign w:val="center"/>
            <w:hideMark/>
          </w:tcPr>
          <w:p w14:paraId="3B1CF4BF" w14:textId="77777777" w:rsidR="00CF547B" w:rsidRPr="00CF547B" w:rsidRDefault="00CF547B">
            <w:pPr>
              <w:jc w:val="center"/>
              <w:rPr>
                <w:b/>
                <w:bCs/>
                <w:color w:val="000000"/>
                <w:sz w:val="18"/>
                <w:szCs w:val="18"/>
              </w:rPr>
            </w:pPr>
            <w:r w:rsidRPr="00CF547B">
              <w:rPr>
                <w:b/>
                <w:bCs/>
                <w:color w:val="000000"/>
                <w:sz w:val="18"/>
                <w:szCs w:val="18"/>
              </w:rPr>
              <w:t>F = 38.6267***</w:t>
            </w:r>
          </w:p>
        </w:tc>
        <w:tc>
          <w:tcPr>
            <w:tcW w:w="1584" w:type="dxa"/>
            <w:tcBorders>
              <w:top w:val="nil"/>
              <w:left w:val="nil"/>
              <w:bottom w:val="single" w:sz="4" w:space="0" w:color="auto"/>
              <w:right w:val="single" w:sz="4" w:space="0" w:color="auto"/>
            </w:tcBorders>
            <w:shd w:val="clear" w:color="auto" w:fill="auto"/>
            <w:vAlign w:val="center"/>
            <w:hideMark/>
          </w:tcPr>
          <w:p w14:paraId="60E61D86" w14:textId="77777777" w:rsidR="00CF547B" w:rsidRPr="00CF547B" w:rsidRDefault="00CF547B">
            <w:pPr>
              <w:jc w:val="center"/>
              <w:rPr>
                <w:color w:val="000000"/>
                <w:sz w:val="18"/>
                <w:szCs w:val="18"/>
              </w:rPr>
            </w:pPr>
            <w:r w:rsidRPr="00CF547B">
              <w:rPr>
                <w:color w:val="000000"/>
                <w:sz w:val="18"/>
                <w:szCs w:val="18"/>
              </w:rPr>
              <w:t>F = 2.6923</w:t>
            </w:r>
          </w:p>
        </w:tc>
        <w:tc>
          <w:tcPr>
            <w:tcW w:w="1584" w:type="dxa"/>
            <w:tcBorders>
              <w:top w:val="nil"/>
              <w:left w:val="nil"/>
              <w:bottom w:val="single" w:sz="4" w:space="0" w:color="auto"/>
              <w:right w:val="single" w:sz="4" w:space="0" w:color="auto"/>
            </w:tcBorders>
            <w:shd w:val="clear" w:color="auto" w:fill="auto"/>
            <w:vAlign w:val="center"/>
            <w:hideMark/>
          </w:tcPr>
          <w:p w14:paraId="77078B39" w14:textId="77777777" w:rsidR="00CF547B" w:rsidRPr="00CF547B" w:rsidRDefault="00CF547B">
            <w:pPr>
              <w:jc w:val="center"/>
              <w:rPr>
                <w:b/>
                <w:bCs/>
                <w:color w:val="000000"/>
                <w:sz w:val="18"/>
                <w:szCs w:val="18"/>
              </w:rPr>
            </w:pPr>
            <w:r w:rsidRPr="00CF547B">
              <w:rPr>
                <w:b/>
                <w:bCs/>
                <w:color w:val="000000"/>
                <w:sz w:val="18"/>
                <w:szCs w:val="18"/>
              </w:rPr>
              <w:t>F = 8.6016**</w:t>
            </w:r>
          </w:p>
        </w:tc>
        <w:tc>
          <w:tcPr>
            <w:tcW w:w="1584" w:type="dxa"/>
            <w:tcBorders>
              <w:top w:val="nil"/>
              <w:left w:val="nil"/>
              <w:bottom w:val="single" w:sz="4" w:space="0" w:color="auto"/>
              <w:right w:val="single" w:sz="4" w:space="0" w:color="auto"/>
            </w:tcBorders>
            <w:shd w:val="clear" w:color="auto" w:fill="auto"/>
            <w:vAlign w:val="center"/>
            <w:hideMark/>
          </w:tcPr>
          <w:p w14:paraId="7774F8F9" w14:textId="77777777" w:rsidR="00CF547B" w:rsidRPr="00CF547B" w:rsidRDefault="00CF547B">
            <w:pPr>
              <w:jc w:val="center"/>
              <w:rPr>
                <w:color w:val="000000"/>
                <w:sz w:val="18"/>
                <w:szCs w:val="18"/>
              </w:rPr>
            </w:pPr>
            <w:r w:rsidRPr="00CF547B">
              <w:rPr>
                <w:color w:val="000000"/>
                <w:sz w:val="18"/>
                <w:szCs w:val="18"/>
              </w:rPr>
              <w:t>F = 0.8986</w:t>
            </w:r>
          </w:p>
        </w:tc>
        <w:tc>
          <w:tcPr>
            <w:tcW w:w="1584" w:type="dxa"/>
            <w:tcBorders>
              <w:top w:val="nil"/>
              <w:left w:val="nil"/>
              <w:bottom w:val="single" w:sz="4" w:space="0" w:color="auto"/>
              <w:right w:val="single" w:sz="4" w:space="0" w:color="auto"/>
            </w:tcBorders>
            <w:shd w:val="clear" w:color="auto" w:fill="auto"/>
            <w:vAlign w:val="center"/>
            <w:hideMark/>
          </w:tcPr>
          <w:p w14:paraId="5D805E9E" w14:textId="77777777" w:rsidR="00CF547B" w:rsidRPr="00CF547B" w:rsidRDefault="00CF547B">
            <w:pPr>
              <w:jc w:val="center"/>
              <w:rPr>
                <w:b/>
                <w:bCs/>
                <w:color w:val="000000"/>
                <w:sz w:val="18"/>
                <w:szCs w:val="18"/>
              </w:rPr>
            </w:pPr>
            <w:r w:rsidRPr="00CF547B">
              <w:rPr>
                <w:b/>
                <w:bCs/>
                <w:color w:val="000000"/>
                <w:sz w:val="18"/>
                <w:szCs w:val="18"/>
              </w:rPr>
              <w:t>F = 6.3966*</w:t>
            </w:r>
          </w:p>
        </w:tc>
        <w:tc>
          <w:tcPr>
            <w:tcW w:w="1584" w:type="dxa"/>
            <w:tcBorders>
              <w:top w:val="nil"/>
              <w:left w:val="nil"/>
              <w:bottom w:val="single" w:sz="4" w:space="0" w:color="auto"/>
              <w:right w:val="single" w:sz="4" w:space="0" w:color="auto"/>
            </w:tcBorders>
            <w:shd w:val="clear" w:color="auto" w:fill="auto"/>
            <w:vAlign w:val="center"/>
            <w:hideMark/>
          </w:tcPr>
          <w:p w14:paraId="20BABE79" w14:textId="77777777" w:rsidR="00CF547B" w:rsidRPr="00CF547B" w:rsidRDefault="00CF547B">
            <w:pPr>
              <w:jc w:val="center"/>
              <w:rPr>
                <w:color w:val="000000"/>
                <w:sz w:val="18"/>
                <w:szCs w:val="18"/>
              </w:rPr>
            </w:pPr>
            <w:r w:rsidRPr="00CF547B">
              <w:rPr>
                <w:color w:val="000000"/>
                <w:sz w:val="18"/>
                <w:szCs w:val="18"/>
              </w:rPr>
              <w:t>F = 2.5964</w:t>
            </w:r>
          </w:p>
        </w:tc>
        <w:tc>
          <w:tcPr>
            <w:tcW w:w="1584" w:type="dxa"/>
            <w:tcBorders>
              <w:top w:val="nil"/>
              <w:left w:val="nil"/>
              <w:bottom w:val="single" w:sz="4" w:space="0" w:color="auto"/>
              <w:right w:val="single" w:sz="4" w:space="0" w:color="auto"/>
            </w:tcBorders>
            <w:shd w:val="clear" w:color="auto" w:fill="auto"/>
            <w:vAlign w:val="center"/>
            <w:hideMark/>
          </w:tcPr>
          <w:p w14:paraId="3729F117" w14:textId="77777777" w:rsidR="00CF547B" w:rsidRPr="00CF547B" w:rsidRDefault="00CF547B">
            <w:pPr>
              <w:jc w:val="center"/>
              <w:rPr>
                <w:i/>
                <w:iCs/>
                <w:color w:val="000000"/>
                <w:sz w:val="18"/>
                <w:szCs w:val="18"/>
              </w:rPr>
            </w:pPr>
            <w:r w:rsidRPr="00CF547B">
              <w:rPr>
                <w:i/>
                <w:iCs/>
                <w:color w:val="000000"/>
                <w:sz w:val="18"/>
                <w:szCs w:val="18"/>
              </w:rPr>
              <w:t>F = 3.4765 #</w:t>
            </w:r>
          </w:p>
        </w:tc>
        <w:tc>
          <w:tcPr>
            <w:tcW w:w="720" w:type="dxa"/>
            <w:tcBorders>
              <w:top w:val="nil"/>
              <w:left w:val="nil"/>
              <w:bottom w:val="single" w:sz="4" w:space="0" w:color="auto"/>
              <w:right w:val="single" w:sz="4" w:space="0" w:color="auto"/>
            </w:tcBorders>
            <w:shd w:val="clear" w:color="auto" w:fill="auto"/>
            <w:vAlign w:val="center"/>
            <w:hideMark/>
          </w:tcPr>
          <w:p w14:paraId="5F12BD9F" w14:textId="77777777" w:rsidR="00CF547B" w:rsidRPr="00CF547B" w:rsidRDefault="00CF547B">
            <w:pPr>
              <w:jc w:val="center"/>
              <w:rPr>
                <w:color w:val="000000"/>
                <w:sz w:val="18"/>
                <w:szCs w:val="18"/>
              </w:rPr>
            </w:pPr>
            <w:r w:rsidRPr="00CF547B">
              <w:rPr>
                <w:color w:val="000000"/>
                <w:sz w:val="18"/>
                <w:szCs w:val="18"/>
              </w:rPr>
              <w:t>0.101</w:t>
            </w:r>
          </w:p>
        </w:tc>
        <w:tc>
          <w:tcPr>
            <w:tcW w:w="720" w:type="dxa"/>
            <w:tcBorders>
              <w:top w:val="nil"/>
              <w:left w:val="nil"/>
              <w:bottom w:val="single" w:sz="4" w:space="0" w:color="auto"/>
              <w:right w:val="single" w:sz="4" w:space="0" w:color="auto"/>
            </w:tcBorders>
            <w:shd w:val="clear" w:color="auto" w:fill="auto"/>
            <w:vAlign w:val="center"/>
            <w:hideMark/>
          </w:tcPr>
          <w:p w14:paraId="6D01546D" w14:textId="77777777" w:rsidR="00CF547B" w:rsidRPr="00CF547B" w:rsidRDefault="00CF547B">
            <w:pPr>
              <w:jc w:val="center"/>
              <w:rPr>
                <w:color w:val="000000"/>
                <w:sz w:val="18"/>
                <w:szCs w:val="18"/>
              </w:rPr>
            </w:pPr>
            <w:r w:rsidRPr="00CF547B">
              <w:rPr>
                <w:color w:val="000000"/>
                <w:sz w:val="18"/>
                <w:szCs w:val="18"/>
              </w:rPr>
              <w:t>0.147</w:t>
            </w:r>
          </w:p>
        </w:tc>
      </w:tr>
      <w:tr w:rsidR="009219AD" w:rsidRPr="00CF547B" w14:paraId="2397BA25"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09BD3F0A" w14:textId="77777777" w:rsidR="00CF547B" w:rsidRPr="00CF547B" w:rsidRDefault="00CF547B">
            <w:pPr>
              <w:jc w:val="center"/>
              <w:rPr>
                <w:color w:val="000000"/>
                <w:sz w:val="18"/>
                <w:szCs w:val="18"/>
              </w:rPr>
            </w:pPr>
            <w:r w:rsidRPr="00CF547B">
              <w:rPr>
                <w:color w:val="000000"/>
                <w:sz w:val="18"/>
                <w:szCs w:val="18"/>
              </w:rPr>
              <w:t>RGR</w:t>
            </w:r>
          </w:p>
        </w:tc>
        <w:tc>
          <w:tcPr>
            <w:tcW w:w="1584" w:type="dxa"/>
            <w:tcBorders>
              <w:top w:val="nil"/>
              <w:left w:val="nil"/>
              <w:bottom w:val="single" w:sz="4" w:space="0" w:color="auto"/>
              <w:right w:val="single" w:sz="4" w:space="0" w:color="auto"/>
            </w:tcBorders>
            <w:shd w:val="clear" w:color="auto" w:fill="auto"/>
            <w:vAlign w:val="center"/>
            <w:hideMark/>
          </w:tcPr>
          <w:p w14:paraId="3C280699" w14:textId="77777777" w:rsidR="00CF547B" w:rsidRPr="00CF547B" w:rsidRDefault="00CF547B">
            <w:pPr>
              <w:jc w:val="center"/>
              <w:rPr>
                <w:b/>
                <w:bCs/>
                <w:color w:val="000000"/>
                <w:sz w:val="18"/>
                <w:szCs w:val="18"/>
              </w:rPr>
            </w:pPr>
            <w:r w:rsidRPr="00CF547B">
              <w:rPr>
                <w:b/>
                <w:bCs/>
                <w:color w:val="000000"/>
                <w:sz w:val="18"/>
                <w:szCs w:val="18"/>
              </w:rPr>
              <w:t>F = 12.7805***</w:t>
            </w:r>
          </w:p>
        </w:tc>
        <w:tc>
          <w:tcPr>
            <w:tcW w:w="1584" w:type="dxa"/>
            <w:tcBorders>
              <w:top w:val="nil"/>
              <w:left w:val="nil"/>
              <w:bottom w:val="single" w:sz="4" w:space="0" w:color="auto"/>
              <w:right w:val="single" w:sz="4" w:space="0" w:color="auto"/>
            </w:tcBorders>
            <w:shd w:val="clear" w:color="auto" w:fill="auto"/>
            <w:vAlign w:val="center"/>
            <w:hideMark/>
          </w:tcPr>
          <w:p w14:paraId="6691FC9D" w14:textId="77777777" w:rsidR="00CF547B" w:rsidRPr="00CF547B" w:rsidRDefault="00CF547B">
            <w:pPr>
              <w:jc w:val="center"/>
              <w:rPr>
                <w:color w:val="000000"/>
                <w:sz w:val="18"/>
                <w:szCs w:val="18"/>
              </w:rPr>
            </w:pPr>
            <w:r w:rsidRPr="00CF547B">
              <w:rPr>
                <w:color w:val="000000"/>
                <w:sz w:val="18"/>
                <w:szCs w:val="18"/>
              </w:rPr>
              <w:t>F = 0.0007</w:t>
            </w:r>
          </w:p>
        </w:tc>
        <w:tc>
          <w:tcPr>
            <w:tcW w:w="1584" w:type="dxa"/>
            <w:tcBorders>
              <w:top w:val="nil"/>
              <w:left w:val="nil"/>
              <w:bottom w:val="single" w:sz="4" w:space="0" w:color="auto"/>
              <w:right w:val="single" w:sz="4" w:space="0" w:color="auto"/>
            </w:tcBorders>
            <w:shd w:val="clear" w:color="auto" w:fill="auto"/>
            <w:vAlign w:val="center"/>
            <w:hideMark/>
          </w:tcPr>
          <w:p w14:paraId="0994F57F" w14:textId="77777777" w:rsidR="00CF547B" w:rsidRPr="00CF547B" w:rsidRDefault="00CF547B">
            <w:pPr>
              <w:jc w:val="center"/>
              <w:rPr>
                <w:color w:val="000000"/>
                <w:sz w:val="18"/>
                <w:szCs w:val="18"/>
              </w:rPr>
            </w:pPr>
            <w:r w:rsidRPr="00CF547B">
              <w:rPr>
                <w:color w:val="000000"/>
                <w:sz w:val="18"/>
                <w:szCs w:val="18"/>
              </w:rPr>
              <w:t>F = 0.0786</w:t>
            </w:r>
          </w:p>
        </w:tc>
        <w:tc>
          <w:tcPr>
            <w:tcW w:w="1584" w:type="dxa"/>
            <w:tcBorders>
              <w:top w:val="nil"/>
              <w:left w:val="nil"/>
              <w:bottom w:val="single" w:sz="4" w:space="0" w:color="auto"/>
              <w:right w:val="single" w:sz="4" w:space="0" w:color="auto"/>
            </w:tcBorders>
            <w:shd w:val="clear" w:color="auto" w:fill="auto"/>
            <w:vAlign w:val="center"/>
            <w:hideMark/>
          </w:tcPr>
          <w:p w14:paraId="329AB02D" w14:textId="77777777" w:rsidR="00CF547B" w:rsidRPr="00CF547B" w:rsidRDefault="00CF547B">
            <w:pPr>
              <w:jc w:val="center"/>
              <w:rPr>
                <w:color w:val="000000"/>
                <w:sz w:val="18"/>
                <w:szCs w:val="18"/>
              </w:rPr>
            </w:pPr>
            <w:r w:rsidRPr="00CF547B">
              <w:rPr>
                <w:color w:val="000000"/>
                <w:sz w:val="18"/>
                <w:szCs w:val="18"/>
              </w:rPr>
              <w:t>F = 0.3424</w:t>
            </w:r>
          </w:p>
        </w:tc>
        <w:tc>
          <w:tcPr>
            <w:tcW w:w="1584" w:type="dxa"/>
            <w:tcBorders>
              <w:top w:val="nil"/>
              <w:left w:val="nil"/>
              <w:bottom w:val="single" w:sz="4" w:space="0" w:color="auto"/>
              <w:right w:val="single" w:sz="4" w:space="0" w:color="auto"/>
            </w:tcBorders>
            <w:shd w:val="clear" w:color="auto" w:fill="auto"/>
            <w:vAlign w:val="center"/>
            <w:hideMark/>
          </w:tcPr>
          <w:p w14:paraId="73657A2C" w14:textId="77777777" w:rsidR="00CF547B" w:rsidRPr="00CF547B" w:rsidRDefault="00CF547B">
            <w:pPr>
              <w:jc w:val="center"/>
              <w:rPr>
                <w:color w:val="000000"/>
                <w:sz w:val="18"/>
                <w:szCs w:val="18"/>
              </w:rPr>
            </w:pPr>
            <w:r w:rsidRPr="00CF547B">
              <w:rPr>
                <w:color w:val="000000"/>
                <w:sz w:val="18"/>
                <w:szCs w:val="18"/>
              </w:rPr>
              <w:t>F = 0.7966</w:t>
            </w:r>
          </w:p>
        </w:tc>
        <w:tc>
          <w:tcPr>
            <w:tcW w:w="1584" w:type="dxa"/>
            <w:tcBorders>
              <w:top w:val="nil"/>
              <w:left w:val="nil"/>
              <w:bottom w:val="single" w:sz="4" w:space="0" w:color="auto"/>
              <w:right w:val="single" w:sz="4" w:space="0" w:color="auto"/>
            </w:tcBorders>
            <w:shd w:val="clear" w:color="auto" w:fill="auto"/>
            <w:vAlign w:val="center"/>
            <w:hideMark/>
          </w:tcPr>
          <w:p w14:paraId="170CE34C" w14:textId="77777777" w:rsidR="00CF547B" w:rsidRPr="00CF547B" w:rsidRDefault="00CF547B">
            <w:pPr>
              <w:jc w:val="center"/>
              <w:rPr>
                <w:color w:val="000000"/>
                <w:sz w:val="18"/>
                <w:szCs w:val="18"/>
              </w:rPr>
            </w:pPr>
            <w:r w:rsidRPr="00CF547B">
              <w:rPr>
                <w:color w:val="000000"/>
                <w:sz w:val="18"/>
                <w:szCs w:val="18"/>
              </w:rPr>
              <w:t>F = 0.5182</w:t>
            </w:r>
          </w:p>
        </w:tc>
        <w:tc>
          <w:tcPr>
            <w:tcW w:w="1584" w:type="dxa"/>
            <w:tcBorders>
              <w:top w:val="nil"/>
              <w:left w:val="nil"/>
              <w:bottom w:val="single" w:sz="4" w:space="0" w:color="auto"/>
              <w:right w:val="single" w:sz="4" w:space="0" w:color="auto"/>
            </w:tcBorders>
            <w:shd w:val="clear" w:color="auto" w:fill="auto"/>
            <w:vAlign w:val="center"/>
            <w:hideMark/>
          </w:tcPr>
          <w:p w14:paraId="64789115" w14:textId="77777777" w:rsidR="00CF547B" w:rsidRPr="00CF547B" w:rsidRDefault="00CF547B">
            <w:pPr>
              <w:jc w:val="center"/>
              <w:rPr>
                <w:b/>
                <w:bCs/>
                <w:color w:val="000000"/>
                <w:sz w:val="18"/>
                <w:szCs w:val="18"/>
              </w:rPr>
            </w:pPr>
            <w:r w:rsidRPr="00CF547B">
              <w:rPr>
                <w:b/>
                <w:bCs/>
                <w:color w:val="000000"/>
                <w:sz w:val="18"/>
                <w:szCs w:val="18"/>
              </w:rPr>
              <w:t>F = 5.8834*</w:t>
            </w:r>
          </w:p>
        </w:tc>
        <w:tc>
          <w:tcPr>
            <w:tcW w:w="720" w:type="dxa"/>
            <w:tcBorders>
              <w:top w:val="nil"/>
              <w:left w:val="nil"/>
              <w:bottom w:val="single" w:sz="4" w:space="0" w:color="auto"/>
              <w:right w:val="single" w:sz="4" w:space="0" w:color="auto"/>
            </w:tcBorders>
            <w:shd w:val="clear" w:color="auto" w:fill="auto"/>
            <w:vAlign w:val="center"/>
            <w:hideMark/>
          </w:tcPr>
          <w:p w14:paraId="0062AE7F" w14:textId="77777777" w:rsidR="00CF547B" w:rsidRPr="00CF547B" w:rsidRDefault="00CF547B">
            <w:pPr>
              <w:jc w:val="center"/>
              <w:rPr>
                <w:color w:val="000000"/>
                <w:sz w:val="18"/>
                <w:szCs w:val="18"/>
              </w:rPr>
            </w:pPr>
            <w:r w:rsidRPr="00CF547B">
              <w:rPr>
                <w:color w:val="000000"/>
                <w:sz w:val="18"/>
                <w:szCs w:val="18"/>
              </w:rPr>
              <w:t>0.025</w:t>
            </w:r>
          </w:p>
        </w:tc>
        <w:tc>
          <w:tcPr>
            <w:tcW w:w="720" w:type="dxa"/>
            <w:tcBorders>
              <w:top w:val="nil"/>
              <w:left w:val="nil"/>
              <w:bottom w:val="single" w:sz="4" w:space="0" w:color="auto"/>
              <w:right w:val="single" w:sz="4" w:space="0" w:color="auto"/>
            </w:tcBorders>
            <w:shd w:val="clear" w:color="auto" w:fill="auto"/>
            <w:vAlign w:val="center"/>
            <w:hideMark/>
          </w:tcPr>
          <w:p w14:paraId="64CCE5C6" w14:textId="77777777" w:rsidR="00CF547B" w:rsidRPr="00CF547B" w:rsidRDefault="00CF547B">
            <w:pPr>
              <w:jc w:val="center"/>
              <w:rPr>
                <w:color w:val="000000"/>
                <w:sz w:val="18"/>
                <w:szCs w:val="18"/>
              </w:rPr>
            </w:pPr>
            <w:r w:rsidRPr="00CF547B">
              <w:rPr>
                <w:color w:val="000000"/>
                <w:sz w:val="18"/>
                <w:szCs w:val="18"/>
              </w:rPr>
              <w:t>0.069</w:t>
            </w:r>
          </w:p>
        </w:tc>
      </w:tr>
      <w:tr w:rsidR="00962A68" w:rsidRPr="00CF547B" w14:paraId="37FBD948"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0ECCDDCF" w14:textId="77777777" w:rsidR="00CF547B" w:rsidRPr="00CF547B" w:rsidRDefault="00CF547B">
            <w:pPr>
              <w:jc w:val="center"/>
              <w:rPr>
                <w:color w:val="000000"/>
                <w:sz w:val="18"/>
                <w:szCs w:val="18"/>
              </w:rPr>
            </w:pPr>
            <w:r w:rsidRPr="00CF547B">
              <w:rPr>
                <w:color w:val="000000"/>
                <w:sz w:val="18"/>
                <w:szCs w:val="18"/>
              </w:rPr>
              <w:t>SLA</w:t>
            </w:r>
          </w:p>
        </w:tc>
        <w:tc>
          <w:tcPr>
            <w:tcW w:w="1584" w:type="dxa"/>
            <w:tcBorders>
              <w:top w:val="nil"/>
              <w:left w:val="nil"/>
              <w:bottom w:val="single" w:sz="4" w:space="0" w:color="auto"/>
              <w:right w:val="single" w:sz="4" w:space="0" w:color="auto"/>
            </w:tcBorders>
            <w:shd w:val="clear" w:color="auto" w:fill="auto"/>
            <w:vAlign w:val="center"/>
            <w:hideMark/>
          </w:tcPr>
          <w:p w14:paraId="646602CC" w14:textId="77777777" w:rsidR="00CF547B" w:rsidRPr="00CF547B" w:rsidRDefault="00CF547B">
            <w:pPr>
              <w:jc w:val="center"/>
              <w:rPr>
                <w:color w:val="000000"/>
                <w:sz w:val="18"/>
                <w:szCs w:val="18"/>
              </w:rPr>
            </w:pPr>
            <w:r w:rsidRPr="00CF547B">
              <w:rPr>
                <w:color w:val="000000"/>
                <w:sz w:val="18"/>
                <w:szCs w:val="18"/>
              </w:rPr>
              <w:t>F = 1.8832</w:t>
            </w:r>
          </w:p>
        </w:tc>
        <w:tc>
          <w:tcPr>
            <w:tcW w:w="1584" w:type="dxa"/>
            <w:tcBorders>
              <w:top w:val="nil"/>
              <w:left w:val="nil"/>
              <w:bottom w:val="single" w:sz="4" w:space="0" w:color="auto"/>
              <w:right w:val="single" w:sz="4" w:space="0" w:color="auto"/>
            </w:tcBorders>
            <w:shd w:val="clear" w:color="auto" w:fill="auto"/>
            <w:vAlign w:val="center"/>
            <w:hideMark/>
          </w:tcPr>
          <w:p w14:paraId="38863995" w14:textId="77777777" w:rsidR="00CF547B" w:rsidRPr="00CF547B" w:rsidRDefault="00CF547B">
            <w:pPr>
              <w:jc w:val="center"/>
              <w:rPr>
                <w:color w:val="000000"/>
                <w:sz w:val="18"/>
                <w:szCs w:val="18"/>
              </w:rPr>
            </w:pPr>
            <w:r w:rsidRPr="00CF547B">
              <w:rPr>
                <w:color w:val="000000"/>
                <w:sz w:val="18"/>
                <w:szCs w:val="18"/>
              </w:rPr>
              <w:t>F = 0.4492</w:t>
            </w:r>
          </w:p>
        </w:tc>
        <w:tc>
          <w:tcPr>
            <w:tcW w:w="1584" w:type="dxa"/>
            <w:tcBorders>
              <w:top w:val="nil"/>
              <w:left w:val="nil"/>
              <w:bottom w:val="single" w:sz="4" w:space="0" w:color="auto"/>
              <w:right w:val="single" w:sz="4" w:space="0" w:color="auto"/>
            </w:tcBorders>
            <w:shd w:val="clear" w:color="auto" w:fill="auto"/>
            <w:vAlign w:val="center"/>
            <w:hideMark/>
          </w:tcPr>
          <w:p w14:paraId="105BCB12" w14:textId="77777777" w:rsidR="00CF547B" w:rsidRPr="00CF547B" w:rsidRDefault="00CF547B">
            <w:pPr>
              <w:jc w:val="center"/>
              <w:rPr>
                <w:color w:val="000000"/>
                <w:sz w:val="18"/>
                <w:szCs w:val="18"/>
              </w:rPr>
            </w:pPr>
            <w:r w:rsidRPr="00CF547B">
              <w:rPr>
                <w:color w:val="000000"/>
                <w:sz w:val="18"/>
                <w:szCs w:val="18"/>
              </w:rPr>
              <w:t>F = 0.111</w:t>
            </w:r>
          </w:p>
        </w:tc>
        <w:tc>
          <w:tcPr>
            <w:tcW w:w="1584" w:type="dxa"/>
            <w:tcBorders>
              <w:top w:val="nil"/>
              <w:left w:val="nil"/>
              <w:bottom w:val="single" w:sz="4" w:space="0" w:color="auto"/>
              <w:right w:val="single" w:sz="4" w:space="0" w:color="auto"/>
            </w:tcBorders>
            <w:shd w:val="clear" w:color="auto" w:fill="auto"/>
            <w:vAlign w:val="center"/>
            <w:hideMark/>
          </w:tcPr>
          <w:p w14:paraId="2C8A1F06" w14:textId="77777777" w:rsidR="00CF547B" w:rsidRPr="00CF547B" w:rsidRDefault="00CF547B">
            <w:pPr>
              <w:jc w:val="center"/>
              <w:rPr>
                <w:color w:val="000000"/>
                <w:sz w:val="18"/>
                <w:szCs w:val="18"/>
              </w:rPr>
            </w:pPr>
            <w:r w:rsidRPr="00CF547B">
              <w:rPr>
                <w:color w:val="000000"/>
                <w:sz w:val="18"/>
                <w:szCs w:val="18"/>
              </w:rPr>
              <w:t>F = 0.1753</w:t>
            </w:r>
          </w:p>
        </w:tc>
        <w:tc>
          <w:tcPr>
            <w:tcW w:w="1584" w:type="dxa"/>
            <w:tcBorders>
              <w:top w:val="nil"/>
              <w:left w:val="nil"/>
              <w:bottom w:val="single" w:sz="4" w:space="0" w:color="auto"/>
              <w:right w:val="single" w:sz="4" w:space="0" w:color="auto"/>
            </w:tcBorders>
            <w:shd w:val="clear" w:color="auto" w:fill="auto"/>
            <w:vAlign w:val="center"/>
            <w:hideMark/>
          </w:tcPr>
          <w:p w14:paraId="49D4E679" w14:textId="77777777" w:rsidR="00CF547B" w:rsidRPr="00CF547B" w:rsidRDefault="00CF547B">
            <w:pPr>
              <w:jc w:val="center"/>
              <w:rPr>
                <w:color w:val="000000"/>
                <w:sz w:val="18"/>
                <w:szCs w:val="18"/>
              </w:rPr>
            </w:pPr>
            <w:r w:rsidRPr="00CF547B">
              <w:rPr>
                <w:color w:val="000000"/>
                <w:sz w:val="18"/>
                <w:szCs w:val="18"/>
              </w:rPr>
              <w:t>F = 0.2841</w:t>
            </w:r>
          </w:p>
        </w:tc>
        <w:tc>
          <w:tcPr>
            <w:tcW w:w="1584" w:type="dxa"/>
            <w:tcBorders>
              <w:top w:val="nil"/>
              <w:left w:val="nil"/>
              <w:bottom w:val="single" w:sz="4" w:space="0" w:color="auto"/>
              <w:right w:val="single" w:sz="4" w:space="0" w:color="auto"/>
            </w:tcBorders>
            <w:shd w:val="clear" w:color="auto" w:fill="auto"/>
            <w:vAlign w:val="center"/>
            <w:hideMark/>
          </w:tcPr>
          <w:p w14:paraId="079A79C4" w14:textId="77777777" w:rsidR="00CF547B" w:rsidRPr="00CF547B" w:rsidRDefault="00CF547B">
            <w:pPr>
              <w:jc w:val="center"/>
              <w:rPr>
                <w:color w:val="000000"/>
                <w:sz w:val="18"/>
                <w:szCs w:val="18"/>
              </w:rPr>
            </w:pPr>
            <w:r w:rsidRPr="00CF547B">
              <w:rPr>
                <w:color w:val="000000"/>
                <w:sz w:val="18"/>
                <w:szCs w:val="18"/>
              </w:rPr>
              <w:t>F = 2.0341</w:t>
            </w:r>
          </w:p>
        </w:tc>
        <w:tc>
          <w:tcPr>
            <w:tcW w:w="1584" w:type="dxa"/>
            <w:tcBorders>
              <w:top w:val="nil"/>
              <w:left w:val="nil"/>
              <w:bottom w:val="single" w:sz="4" w:space="0" w:color="auto"/>
              <w:right w:val="single" w:sz="4" w:space="0" w:color="auto"/>
            </w:tcBorders>
            <w:shd w:val="clear" w:color="auto" w:fill="auto"/>
            <w:vAlign w:val="center"/>
            <w:hideMark/>
          </w:tcPr>
          <w:p w14:paraId="4C3E0475" w14:textId="77777777" w:rsidR="00CF547B" w:rsidRPr="00CF547B" w:rsidRDefault="00CF547B">
            <w:pPr>
              <w:jc w:val="center"/>
              <w:rPr>
                <w:color w:val="000000"/>
                <w:sz w:val="18"/>
                <w:szCs w:val="18"/>
              </w:rPr>
            </w:pPr>
            <w:r w:rsidRPr="00CF547B">
              <w:rPr>
                <w:color w:val="000000"/>
                <w:sz w:val="18"/>
                <w:szCs w:val="18"/>
              </w:rPr>
              <w:t>F = 0.1777</w:t>
            </w:r>
          </w:p>
        </w:tc>
        <w:tc>
          <w:tcPr>
            <w:tcW w:w="720" w:type="dxa"/>
            <w:tcBorders>
              <w:top w:val="nil"/>
              <w:left w:val="nil"/>
              <w:bottom w:val="single" w:sz="4" w:space="0" w:color="auto"/>
              <w:right w:val="single" w:sz="4" w:space="0" w:color="auto"/>
            </w:tcBorders>
            <w:shd w:val="clear" w:color="auto" w:fill="auto"/>
            <w:vAlign w:val="center"/>
            <w:hideMark/>
          </w:tcPr>
          <w:p w14:paraId="023DD573" w14:textId="77777777" w:rsidR="00CF547B" w:rsidRPr="00CF547B" w:rsidRDefault="00CF547B">
            <w:pPr>
              <w:jc w:val="center"/>
              <w:rPr>
                <w:color w:val="000000"/>
                <w:sz w:val="18"/>
                <w:szCs w:val="18"/>
              </w:rPr>
            </w:pPr>
            <w:r w:rsidRPr="00CF547B">
              <w:rPr>
                <w:color w:val="000000"/>
                <w:sz w:val="18"/>
                <w:szCs w:val="18"/>
              </w:rPr>
              <w:t>0.016</w:t>
            </w:r>
          </w:p>
        </w:tc>
        <w:tc>
          <w:tcPr>
            <w:tcW w:w="720" w:type="dxa"/>
            <w:tcBorders>
              <w:top w:val="nil"/>
              <w:left w:val="nil"/>
              <w:bottom w:val="single" w:sz="4" w:space="0" w:color="auto"/>
              <w:right w:val="single" w:sz="4" w:space="0" w:color="auto"/>
            </w:tcBorders>
            <w:shd w:val="clear" w:color="auto" w:fill="auto"/>
            <w:vAlign w:val="center"/>
            <w:hideMark/>
          </w:tcPr>
          <w:p w14:paraId="19324132" w14:textId="77777777" w:rsidR="00CF547B" w:rsidRPr="00CF547B" w:rsidRDefault="00CF547B">
            <w:pPr>
              <w:jc w:val="center"/>
              <w:rPr>
                <w:color w:val="000000"/>
                <w:sz w:val="18"/>
                <w:szCs w:val="18"/>
              </w:rPr>
            </w:pPr>
            <w:r w:rsidRPr="00CF547B">
              <w:rPr>
                <w:color w:val="000000"/>
                <w:sz w:val="18"/>
                <w:szCs w:val="18"/>
              </w:rPr>
              <w:t>0.084</w:t>
            </w:r>
          </w:p>
        </w:tc>
      </w:tr>
      <w:tr w:rsidR="00962A68" w:rsidRPr="00CF547B" w14:paraId="15CDF4FF"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53CB7FE3" w14:textId="77777777" w:rsidR="00CF547B" w:rsidRPr="00CF547B" w:rsidRDefault="00CF547B">
            <w:pPr>
              <w:jc w:val="center"/>
              <w:rPr>
                <w:color w:val="000000"/>
                <w:sz w:val="18"/>
                <w:szCs w:val="18"/>
              </w:rPr>
            </w:pPr>
            <w:r w:rsidRPr="00CF547B">
              <w:rPr>
                <w:color w:val="000000"/>
                <w:sz w:val="18"/>
                <w:szCs w:val="18"/>
              </w:rPr>
              <w:t>LDMC</w:t>
            </w:r>
          </w:p>
        </w:tc>
        <w:tc>
          <w:tcPr>
            <w:tcW w:w="1584" w:type="dxa"/>
            <w:tcBorders>
              <w:top w:val="nil"/>
              <w:left w:val="nil"/>
              <w:bottom w:val="single" w:sz="4" w:space="0" w:color="auto"/>
              <w:right w:val="single" w:sz="4" w:space="0" w:color="auto"/>
            </w:tcBorders>
            <w:shd w:val="clear" w:color="auto" w:fill="auto"/>
            <w:vAlign w:val="center"/>
            <w:hideMark/>
          </w:tcPr>
          <w:p w14:paraId="40F61469" w14:textId="77777777" w:rsidR="00CF547B" w:rsidRPr="00CF547B" w:rsidRDefault="00CF547B">
            <w:pPr>
              <w:jc w:val="center"/>
              <w:rPr>
                <w:b/>
                <w:bCs/>
                <w:color w:val="000000"/>
                <w:sz w:val="18"/>
                <w:szCs w:val="18"/>
              </w:rPr>
            </w:pPr>
            <w:r w:rsidRPr="00CF547B">
              <w:rPr>
                <w:b/>
                <w:bCs/>
                <w:color w:val="000000"/>
                <w:sz w:val="18"/>
                <w:szCs w:val="18"/>
              </w:rPr>
              <w:t>F = 8.1292**</w:t>
            </w:r>
          </w:p>
        </w:tc>
        <w:tc>
          <w:tcPr>
            <w:tcW w:w="1584" w:type="dxa"/>
            <w:tcBorders>
              <w:top w:val="nil"/>
              <w:left w:val="nil"/>
              <w:bottom w:val="single" w:sz="4" w:space="0" w:color="auto"/>
              <w:right w:val="single" w:sz="4" w:space="0" w:color="auto"/>
            </w:tcBorders>
            <w:shd w:val="clear" w:color="auto" w:fill="auto"/>
            <w:vAlign w:val="center"/>
            <w:hideMark/>
          </w:tcPr>
          <w:p w14:paraId="3B79DE08" w14:textId="77777777" w:rsidR="00CF547B" w:rsidRPr="00CF547B" w:rsidRDefault="00CF547B">
            <w:pPr>
              <w:jc w:val="center"/>
              <w:rPr>
                <w:color w:val="000000"/>
                <w:sz w:val="18"/>
                <w:szCs w:val="18"/>
              </w:rPr>
            </w:pPr>
            <w:r w:rsidRPr="00CF547B">
              <w:rPr>
                <w:color w:val="000000"/>
                <w:sz w:val="18"/>
                <w:szCs w:val="18"/>
              </w:rPr>
              <w:t>F = 1.2131</w:t>
            </w:r>
          </w:p>
        </w:tc>
        <w:tc>
          <w:tcPr>
            <w:tcW w:w="1584" w:type="dxa"/>
            <w:tcBorders>
              <w:top w:val="nil"/>
              <w:left w:val="nil"/>
              <w:bottom w:val="single" w:sz="4" w:space="0" w:color="auto"/>
              <w:right w:val="single" w:sz="4" w:space="0" w:color="auto"/>
            </w:tcBorders>
            <w:shd w:val="clear" w:color="auto" w:fill="auto"/>
            <w:vAlign w:val="center"/>
            <w:hideMark/>
          </w:tcPr>
          <w:p w14:paraId="4D47A33C" w14:textId="77777777" w:rsidR="00CF547B" w:rsidRPr="00CF547B" w:rsidRDefault="00CF547B">
            <w:pPr>
              <w:jc w:val="center"/>
              <w:rPr>
                <w:color w:val="000000"/>
                <w:sz w:val="18"/>
                <w:szCs w:val="18"/>
              </w:rPr>
            </w:pPr>
            <w:r w:rsidRPr="00CF547B">
              <w:rPr>
                <w:color w:val="000000"/>
                <w:sz w:val="18"/>
                <w:szCs w:val="18"/>
              </w:rPr>
              <w:t>F = 0.0856</w:t>
            </w:r>
          </w:p>
        </w:tc>
        <w:tc>
          <w:tcPr>
            <w:tcW w:w="1584" w:type="dxa"/>
            <w:tcBorders>
              <w:top w:val="nil"/>
              <w:left w:val="nil"/>
              <w:bottom w:val="single" w:sz="4" w:space="0" w:color="auto"/>
              <w:right w:val="single" w:sz="4" w:space="0" w:color="auto"/>
            </w:tcBorders>
            <w:shd w:val="clear" w:color="auto" w:fill="auto"/>
            <w:vAlign w:val="center"/>
            <w:hideMark/>
          </w:tcPr>
          <w:p w14:paraId="504E15D4" w14:textId="77777777" w:rsidR="00CF547B" w:rsidRPr="00CF547B" w:rsidRDefault="00CF547B">
            <w:pPr>
              <w:jc w:val="center"/>
              <w:rPr>
                <w:color w:val="000000"/>
                <w:sz w:val="18"/>
                <w:szCs w:val="18"/>
              </w:rPr>
            </w:pPr>
            <w:r w:rsidRPr="00CF547B">
              <w:rPr>
                <w:color w:val="000000"/>
                <w:sz w:val="18"/>
                <w:szCs w:val="18"/>
              </w:rPr>
              <w:t>F = 0.5561</w:t>
            </w:r>
          </w:p>
        </w:tc>
        <w:tc>
          <w:tcPr>
            <w:tcW w:w="1584" w:type="dxa"/>
            <w:tcBorders>
              <w:top w:val="nil"/>
              <w:left w:val="nil"/>
              <w:bottom w:val="single" w:sz="4" w:space="0" w:color="auto"/>
              <w:right w:val="single" w:sz="4" w:space="0" w:color="auto"/>
            </w:tcBorders>
            <w:shd w:val="clear" w:color="auto" w:fill="auto"/>
            <w:vAlign w:val="center"/>
            <w:hideMark/>
          </w:tcPr>
          <w:p w14:paraId="5EA84878" w14:textId="77777777" w:rsidR="00CF547B" w:rsidRPr="00CF547B" w:rsidRDefault="00CF547B">
            <w:pPr>
              <w:jc w:val="center"/>
              <w:rPr>
                <w:color w:val="000000"/>
                <w:sz w:val="18"/>
                <w:szCs w:val="18"/>
              </w:rPr>
            </w:pPr>
            <w:r w:rsidRPr="00CF547B">
              <w:rPr>
                <w:color w:val="000000"/>
                <w:sz w:val="18"/>
                <w:szCs w:val="18"/>
              </w:rPr>
              <w:t>F = 0.0461</w:t>
            </w:r>
          </w:p>
        </w:tc>
        <w:tc>
          <w:tcPr>
            <w:tcW w:w="1584" w:type="dxa"/>
            <w:tcBorders>
              <w:top w:val="nil"/>
              <w:left w:val="nil"/>
              <w:bottom w:val="single" w:sz="4" w:space="0" w:color="auto"/>
              <w:right w:val="single" w:sz="4" w:space="0" w:color="auto"/>
            </w:tcBorders>
            <w:shd w:val="clear" w:color="auto" w:fill="auto"/>
            <w:vAlign w:val="center"/>
            <w:hideMark/>
          </w:tcPr>
          <w:p w14:paraId="78F1175B" w14:textId="77777777" w:rsidR="00CF547B" w:rsidRPr="00CF547B" w:rsidRDefault="00CF547B">
            <w:pPr>
              <w:jc w:val="center"/>
              <w:rPr>
                <w:color w:val="000000"/>
                <w:sz w:val="18"/>
                <w:szCs w:val="18"/>
              </w:rPr>
            </w:pPr>
            <w:r w:rsidRPr="00CF547B">
              <w:rPr>
                <w:color w:val="000000"/>
                <w:sz w:val="18"/>
                <w:szCs w:val="18"/>
              </w:rPr>
              <w:t>F = 0.0098</w:t>
            </w:r>
          </w:p>
        </w:tc>
        <w:tc>
          <w:tcPr>
            <w:tcW w:w="1584" w:type="dxa"/>
            <w:tcBorders>
              <w:top w:val="nil"/>
              <w:left w:val="nil"/>
              <w:bottom w:val="single" w:sz="4" w:space="0" w:color="auto"/>
              <w:right w:val="single" w:sz="4" w:space="0" w:color="auto"/>
            </w:tcBorders>
            <w:shd w:val="clear" w:color="auto" w:fill="auto"/>
            <w:vAlign w:val="center"/>
            <w:hideMark/>
          </w:tcPr>
          <w:p w14:paraId="5419F040" w14:textId="77777777" w:rsidR="00CF547B" w:rsidRPr="00CF547B" w:rsidRDefault="00CF547B">
            <w:pPr>
              <w:jc w:val="center"/>
              <w:rPr>
                <w:color w:val="000000"/>
                <w:sz w:val="18"/>
                <w:szCs w:val="18"/>
              </w:rPr>
            </w:pPr>
            <w:r w:rsidRPr="00CF547B">
              <w:rPr>
                <w:color w:val="000000"/>
                <w:sz w:val="18"/>
                <w:szCs w:val="18"/>
              </w:rPr>
              <w:t>F = 0.2471</w:t>
            </w:r>
          </w:p>
        </w:tc>
        <w:tc>
          <w:tcPr>
            <w:tcW w:w="720" w:type="dxa"/>
            <w:tcBorders>
              <w:top w:val="nil"/>
              <w:left w:val="nil"/>
              <w:bottom w:val="single" w:sz="4" w:space="0" w:color="auto"/>
              <w:right w:val="single" w:sz="4" w:space="0" w:color="auto"/>
            </w:tcBorders>
            <w:shd w:val="clear" w:color="auto" w:fill="auto"/>
            <w:vAlign w:val="center"/>
            <w:hideMark/>
          </w:tcPr>
          <w:p w14:paraId="02229A33" w14:textId="77777777" w:rsidR="00CF547B" w:rsidRPr="00CF547B" w:rsidRDefault="00CF547B">
            <w:pPr>
              <w:jc w:val="center"/>
              <w:rPr>
                <w:color w:val="000000"/>
                <w:sz w:val="18"/>
                <w:szCs w:val="18"/>
              </w:rPr>
            </w:pPr>
            <w:r w:rsidRPr="00CF547B">
              <w:rPr>
                <w:color w:val="000000"/>
                <w:sz w:val="18"/>
                <w:szCs w:val="18"/>
              </w:rPr>
              <w:t>0.031</w:t>
            </w:r>
          </w:p>
        </w:tc>
        <w:tc>
          <w:tcPr>
            <w:tcW w:w="720" w:type="dxa"/>
            <w:tcBorders>
              <w:top w:val="nil"/>
              <w:left w:val="nil"/>
              <w:bottom w:val="single" w:sz="4" w:space="0" w:color="auto"/>
              <w:right w:val="single" w:sz="4" w:space="0" w:color="auto"/>
            </w:tcBorders>
            <w:shd w:val="clear" w:color="auto" w:fill="auto"/>
            <w:vAlign w:val="center"/>
            <w:hideMark/>
          </w:tcPr>
          <w:p w14:paraId="04824CEE" w14:textId="77777777" w:rsidR="00CF547B" w:rsidRPr="00CF547B" w:rsidRDefault="00CF547B">
            <w:pPr>
              <w:jc w:val="center"/>
              <w:rPr>
                <w:color w:val="000000"/>
                <w:sz w:val="18"/>
                <w:szCs w:val="18"/>
              </w:rPr>
            </w:pPr>
            <w:r w:rsidRPr="00CF547B">
              <w:rPr>
                <w:color w:val="000000"/>
                <w:sz w:val="18"/>
                <w:szCs w:val="18"/>
              </w:rPr>
              <w:t>0.071</w:t>
            </w:r>
          </w:p>
        </w:tc>
      </w:tr>
      <w:tr w:rsidR="00962A68" w:rsidRPr="00CF547B" w14:paraId="6DCE0935"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351CD7AF" w14:textId="142E80E7" w:rsidR="00CF547B" w:rsidRPr="00CF547B" w:rsidRDefault="00CF547B">
            <w:pPr>
              <w:jc w:val="center"/>
              <w:rPr>
                <w:b/>
                <w:bCs/>
                <w:color w:val="000000"/>
                <w:sz w:val="18"/>
                <w:szCs w:val="18"/>
              </w:rPr>
            </w:pPr>
            <w:r w:rsidRPr="00CF547B">
              <w:rPr>
                <w:b/>
                <w:bCs/>
                <w:color w:val="000000"/>
                <w:sz w:val="18"/>
                <w:szCs w:val="18"/>
              </w:rPr>
              <w:t>SURVIVAL</w:t>
            </w:r>
          </w:p>
        </w:tc>
        <w:tc>
          <w:tcPr>
            <w:tcW w:w="1584" w:type="dxa"/>
            <w:tcBorders>
              <w:top w:val="nil"/>
              <w:left w:val="nil"/>
              <w:bottom w:val="single" w:sz="4" w:space="0" w:color="auto"/>
              <w:right w:val="single" w:sz="4" w:space="0" w:color="auto"/>
            </w:tcBorders>
            <w:shd w:val="clear" w:color="auto" w:fill="auto"/>
            <w:vAlign w:val="center"/>
            <w:hideMark/>
          </w:tcPr>
          <w:p w14:paraId="2E8B34DC" w14:textId="77777777" w:rsidR="00CF547B" w:rsidRPr="00CF547B" w:rsidRDefault="00CF547B">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D779F0F"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11DD2B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5028E51C"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4BEA32F8"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2B23F17"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B2B3DE2"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04F1C991"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4ACE7792"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02804B19"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1444290C" w14:textId="77777777" w:rsidR="00CF547B" w:rsidRPr="00CF547B" w:rsidRDefault="00CF547B">
            <w:pPr>
              <w:jc w:val="center"/>
              <w:rPr>
                <w:color w:val="000000"/>
                <w:sz w:val="18"/>
                <w:szCs w:val="18"/>
              </w:rPr>
            </w:pPr>
            <w:r w:rsidRPr="00CF547B">
              <w:rPr>
                <w:color w:val="000000"/>
                <w:sz w:val="18"/>
                <w:szCs w:val="18"/>
              </w:rPr>
              <w:t xml:space="preserve">mortality </w:t>
            </w:r>
          </w:p>
        </w:tc>
        <w:tc>
          <w:tcPr>
            <w:tcW w:w="1584" w:type="dxa"/>
            <w:tcBorders>
              <w:top w:val="nil"/>
              <w:left w:val="nil"/>
              <w:bottom w:val="single" w:sz="4" w:space="0" w:color="auto"/>
              <w:right w:val="single" w:sz="4" w:space="0" w:color="auto"/>
            </w:tcBorders>
            <w:shd w:val="clear" w:color="auto" w:fill="auto"/>
            <w:vAlign w:val="center"/>
            <w:hideMark/>
          </w:tcPr>
          <w:p w14:paraId="15E76F54" w14:textId="77777777" w:rsidR="00CF547B" w:rsidRPr="00CF547B" w:rsidRDefault="00CF547B">
            <w:pPr>
              <w:jc w:val="center"/>
              <w:rPr>
                <w:color w:val="000000"/>
                <w:sz w:val="18"/>
                <w:szCs w:val="18"/>
              </w:rPr>
            </w:pPr>
            <w:r w:rsidRPr="00CF547B">
              <w:rPr>
                <w:color w:val="000000"/>
                <w:sz w:val="18"/>
                <w:szCs w:val="18"/>
              </w:rPr>
              <w:t>X2 = 1.5818</w:t>
            </w:r>
          </w:p>
        </w:tc>
        <w:tc>
          <w:tcPr>
            <w:tcW w:w="1584" w:type="dxa"/>
            <w:tcBorders>
              <w:top w:val="nil"/>
              <w:left w:val="nil"/>
              <w:bottom w:val="single" w:sz="4" w:space="0" w:color="auto"/>
              <w:right w:val="single" w:sz="4" w:space="0" w:color="auto"/>
            </w:tcBorders>
            <w:shd w:val="clear" w:color="auto" w:fill="auto"/>
            <w:vAlign w:val="center"/>
            <w:hideMark/>
          </w:tcPr>
          <w:p w14:paraId="6AA6A54E" w14:textId="77777777" w:rsidR="00CF547B" w:rsidRPr="00CF547B" w:rsidRDefault="00CF547B">
            <w:pPr>
              <w:jc w:val="center"/>
              <w:rPr>
                <w:color w:val="000000"/>
                <w:sz w:val="18"/>
                <w:szCs w:val="18"/>
              </w:rPr>
            </w:pPr>
            <w:r w:rsidRPr="00CF547B">
              <w:rPr>
                <w:color w:val="000000"/>
                <w:sz w:val="18"/>
                <w:szCs w:val="18"/>
              </w:rPr>
              <w:t>X2 = 1.9809</w:t>
            </w:r>
          </w:p>
        </w:tc>
        <w:tc>
          <w:tcPr>
            <w:tcW w:w="1584" w:type="dxa"/>
            <w:tcBorders>
              <w:top w:val="nil"/>
              <w:left w:val="nil"/>
              <w:bottom w:val="single" w:sz="4" w:space="0" w:color="auto"/>
              <w:right w:val="single" w:sz="4" w:space="0" w:color="auto"/>
            </w:tcBorders>
            <w:shd w:val="clear" w:color="auto" w:fill="auto"/>
            <w:vAlign w:val="center"/>
            <w:hideMark/>
          </w:tcPr>
          <w:p w14:paraId="16209F98" w14:textId="77777777" w:rsidR="00CF547B" w:rsidRPr="00CF547B" w:rsidRDefault="00CF547B">
            <w:pPr>
              <w:jc w:val="center"/>
              <w:rPr>
                <w:color w:val="000000"/>
                <w:sz w:val="18"/>
                <w:szCs w:val="18"/>
              </w:rPr>
            </w:pPr>
            <w:r w:rsidRPr="00CF547B">
              <w:rPr>
                <w:color w:val="000000"/>
                <w:sz w:val="18"/>
                <w:szCs w:val="18"/>
              </w:rPr>
              <w:t>X2 = 0.5622</w:t>
            </w:r>
          </w:p>
        </w:tc>
        <w:tc>
          <w:tcPr>
            <w:tcW w:w="1584" w:type="dxa"/>
            <w:tcBorders>
              <w:top w:val="nil"/>
              <w:left w:val="nil"/>
              <w:bottom w:val="single" w:sz="4" w:space="0" w:color="auto"/>
              <w:right w:val="single" w:sz="4" w:space="0" w:color="auto"/>
            </w:tcBorders>
            <w:shd w:val="clear" w:color="auto" w:fill="auto"/>
            <w:vAlign w:val="center"/>
            <w:hideMark/>
          </w:tcPr>
          <w:p w14:paraId="7C97402A" w14:textId="77777777" w:rsidR="00CF547B" w:rsidRPr="00CF547B" w:rsidRDefault="00CF547B">
            <w:pPr>
              <w:jc w:val="center"/>
              <w:rPr>
                <w:color w:val="000000"/>
                <w:sz w:val="18"/>
                <w:szCs w:val="18"/>
              </w:rPr>
            </w:pPr>
            <w:r w:rsidRPr="00CF547B">
              <w:rPr>
                <w:color w:val="000000"/>
                <w:sz w:val="18"/>
                <w:szCs w:val="18"/>
              </w:rPr>
              <w:t>X2 = 0.3407</w:t>
            </w:r>
          </w:p>
        </w:tc>
        <w:tc>
          <w:tcPr>
            <w:tcW w:w="1584" w:type="dxa"/>
            <w:tcBorders>
              <w:top w:val="nil"/>
              <w:left w:val="nil"/>
              <w:bottom w:val="single" w:sz="4" w:space="0" w:color="auto"/>
              <w:right w:val="single" w:sz="4" w:space="0" w:color="auto"/>
            </w:tcBorders>
            <w:shd w:val="clear" w:color="auto" w:fill="auto"/>
            <w:vAlign w:val="center"/>
            <w:hideMark/>
          </w:tcPr>
          <w:p w14:paraId="51858311" w14:textId="77777777" w:rsidR="00CF547B" w:rsidRPr="00CF547B" w:rsidRDefault="00CF547B">
            <w:pPr>
              <w:jc w:val="center"/>
              <w:rPr>
                <w:color w:val="000000"/>
                <w:sz w:val="18"/>
                <w:szCs w:val="18"/>
              </w:rPr>
            </w:pPr>
            <w:r w:rsidRPr="00CF547B">
              <w:rPr>
                <w:color w:val="000000"/>
                <w:sz w:val="18"/>
                <w:szCs w:val="18"/>
              </w:rPr>
              <w:t>X2 = 0.1891</w:t>
            </w:r>
          </w:p>
        </w:tc>
        <w:tc>
          <w:tcPr>
            <w:tcW w:w="1584" w:type="dxa"/>
            <w:tcBorders>
              <w:top w:val="nil"/>
              <w:left w:val="nil"/>
              <w:bottom w:val="single" w:sz="4" w:space="0" w:color="auto"/>
              <w:right w:val="single" w:sz="4" w:space="0" w:color="auto"/>
            </w:tcBorders>
            <w:shd w:val="clear" w:color="auto" w:fill="auto"/>
            <w:vAlign w:val="center"/>
            <w:hideMark/>
          </w:tcPr>
          <w:p w14:paraId="0A020E1A" w14:textId="77777777" w:rsidR="00CF547B" w:rsidRPr="00CF547B" w:rsidRDefault="00CF547B">
            <w:pPr>
              <w:jc w:val="center"/>
              <w:rPr>
                <w:i/>
                <w:iCs/>
                <w:color w:val="000000"/>
                <w:sz w:val="18"/>
                <w:szCs w:val="18"/>
              </w:rPr>
            </w:pPr>
            <w:r w:rsidRPr="00CF547B">
              <w:rPr>
                <w:i/>
                <w:iCs/>
                <w:color w:val="000000"/>
                <w:sz w:val="18"/>
                <w:szCs w:val="18"/>
              </w:rPr>
              <w:t>X2 = 3.7915 #</w:t>
            </w:r>
          </w:p>
        </w:tc>
        <w:tc>
          <w:tcPr>
            <w:tcW w:w="1584" w:type="dxa"/>
            <w:tcBorders>
              <w:top w:val="nil"/>
              <w:left w:val="nil"/>
              <w:bottom w:val="single" w:sz="4" w:space="0" w:color="auto"/>
              <w:right w:val="single" w:sz="4" w:space="0" w:color="auto"/>
            </w:tcBorders>
            <w:shd w:val="clear" w:color="auto" w:fill="auto"/>
            <w:vAlign w:val="center"/>
            <w:hideMark/>
          </w:tcPr>
          <w:p w14:paraId="0BE3B6A4" w14:textId="77777777" w:rsidR="00CF547B" w:rsidRPr="00CF547B" w:rsidRDefault="00CF547B">
            <w:pPr>
              <w:jc w:val="center"/>
              <w:rPr>
                <w:color w:val="000000"/>
                <w:sz w:val="18"/>
                <w:szCs w:val="18"/>
              </w:rPr>
            </w:pPr>
            <w:r w:rsidRPr="00CF547B">
              <w:rPr>
                <w:color w:val="000000"/>
                <w:sz w:val="18"/>
                <w:szCs w:val="18"/>
              </w:rPr>
              <w:t>X2 = 0.2526</w:t>
            </w:r>
          </w:p>
        </w:tc>
        <w:tc>
          <w:tcPr>
            <w:tcW w:w="720" w:type="dxa"/>
            <w:tcBorders>
              <w:top w:val="nil"/>
              <w:left w:val="nil"/>
              <w:bottom w:val="single" w:sz="4" w:space="0" w:color="auto"/>
              <w:right w:val="single" w:sz="4" w:space="0" w:color="auto"/>
            </w:tcBorders>
            <w:shd w:val="clear" w:color="auto" w:fill="auto"/>
            <w:vAlign w:val="center"/>
            <w:hideMark/>
          </w:tcPr>
          <w:p w14:paraId="39E27816" w14:textId="77777777" w:rsidR="00CF547B" w:rsidRPr="00CF547B" w:rsidRDefault="00CF547B">
            <w:pPr>
              <w:jc w:val="center"/>
              <w:rPr>
                <w:color w:val="000000"/>
                <w:sz w:val="18"/>
                <w:szCs w:val="18"/>
              </w:rPr>
            </w:pPr>
            <w:r w:rsidRPr="00CF547B">
              <w:rPr>
                <w:color w:val="000000"/>
                <w:sz w:val="18"/>
                <w:szCs w:val="18"/>
              </w:rPr>
              <w:t>0.026</w:t>
            </w:r>
          </w:p>
        </w:tc>
        <w:tc>
          <w:tcPr>
            <w:tcW w:w="720" w:type="dxa"/>
            <w:tcBorders>
              <w:top w:val="nil"/>
              <w:left w:val="nil"/>
              <w:bottom w:val="single" w:sz="4" w:space="0" w:color="auto"/>
              <w:right w:val="single" w:sz="4" w:space="0" w:color="auto"/>
            </w:tcBorders>
            <w:shd w:val="clear" w:color="auto" w:fill="auto"/>
            <w:vAlign w:val="center"/>
            <w:hideMark/>
          </w:tcPr>
          <w:p w14:paraId="4025BAE9" w14:textId="77777777" w:rsidR="00CF547B" w:rsidRPr="00CF547B" w:rsidRDefault="00CF547B">
            <w:pPr>
              <w:jc w:val="center"/>
              <w:rPr>
                <w:color w:val="000000"/>
                <w:sz w:val="18"/>
                <w:szCs w:val="18"/>
              </w:rPr>
            </w:pPr>
            <w:r w:rsidRPr="00CF547B">
              <w:rPr>
                <w:color w:val="000000"/>
                <w:sz w:val="18"/>
                <w:szCs w:val="18"/>
              </w:rPr>
              <w:t>0.053</w:t>
            </w:r>
          </w:p>
        </w:tc>
      </w:tr>
      <w:tr w:rsidR="00962A68" w:rsidRPr="00CF547B" w14:paraId="56D21722"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7F1107EA" w14:textId="16433EA1" w:rsidR="00CF547B" w:rsidRPr="00CF547B" w:rsidRDefault="00CF547B">
            <w:pPr>
              <w:jc w:val="center"/>
              <w:rPr>
                <w:b/>
                <w:bCs/>
                <w:color w:val="000000"/>
                <w:sz w:val="18"/>
                <w:szCs w:val="18"/>
              </w:rPr>
            </w:pPr>
            <w:r w:rsidRPr="00CF547B">
              <w:rPr>
                <w:b/>
                <w:bCs/>
                <w:color w:val="000000"/>
                <w:sz w:val="18"/>
                <w:szCs w:val="18"/>
              </w:rPr>
              <w:t>REPRODUCTION</w:t>
            </w:r>
          </w:p>
        </w:tc>
        <w:tc>
          <w:tcPr>
            <w:tcW w:w="1584" w:type="dxa"/>
            <w:tcBorders>
              <w:top w:val="nil"/>
              <w:left w:val="nil"/>
              <w:bottom w:val="single" w:sz="4" w:space="0" w:color="auto"/>
              <w:right w:val="single" w:sz="4" w:space="0" w:color="auto"/>
            </w:tcBorders>
            <w:shd w:val="clear" w:color="auto" w:fill="auto"/>
            <w:vAlign w:val="center"/>
            <w:hideMark/>
          </w:tcPr>
          <w:p w14:paraId="4B698907"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ABAB679"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57F70D2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BBFAEA3"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439B8286"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FEB2A51" w14:textId="77777777" w:rsidR="00CF547B" w:rsidRPr="00CF547B" w:rsidRDefault="00CF547B">
            <w:pPr>
              <w:jc w:val="center"/>
              <w:rPr>
                <w:i/>
                <w:iCs/>
                <w:color w:val="000000"/>
                <w:sz w:val="18"/>
                <w:szCs w:val="18"/>
              </w:rPr>
            </w:pPr>
            <w:r w:rsidRPr="00CF547B">
              <w:rPr>
                <w:i/>
                <w:iCs/>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BC344E3"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4D367BAD"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3E337311"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7A70A049"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54CE69E3" w14:textId="77777777" w:rsidR="00CF547B" w:rsidRPr="00CF547B" w:rsidRDefault="00CF547B">
            <w:pPr>
              <w:jc w:val="center"/>
              <w:rPr>
                <w:color w:val="000000"/>
                <w:sz w:val="18"/>
                <w:szCs w:val="18"/>
              </w:rPr>
            </w:pPr>
            <w:r w:rsidRPr="00CF547B">
              <w:rPr>
                <w:color w:val="000000"/>
                <w:sz w:val="18"/>
                <w:szCs w:val="18"/>
              </w:rPr>
              <w:t>days to flowering</w:t>
            </w:r>
          </w:p>
        </w:tc>
        <w:tc>
          <w:tcPr>
            <w:tcW w:w="1584" w:type="dxa"/>
            <w:tcBorders>
              <w:top w:val="nil"/>
              <w:left w:val="nil"/>
              <w:bottom w:val="single" w:sz="4" w:space="0" w:color="auto"/>
              <w:right w:val="single" w:sz="4" w:space="0" w:color="auto"/>
            </w:tcBorders>
            <w:shd w:val="clear" w:color="auto" w:fill="auto"/>
            <w:vAlign w:val="center"/>
            <w:hideMark/>
          </w:tcPr>
          <w:p w14:paraId="0DC110F2" w14:textId="77777777" w:rsidR="00CF547B" w:rsidRPr="00CF547B" w:rsidRDefault="00CF547B">
            <w:pPr>
              <w:jc w:val="center"/>
              <w:rPr>
                <w:color w:val="000000"/>
                <w:sz w:val="18"/>
                <w:szCs w:val="18"/>
              </w:rPr>
            </w:pPr>
            <w:r w:rsidRPr="00CF547B">
              <w:rPr>
                <w:color w:val="000000"/>
                <w:sz w:val="18"/>
                <w:szCs w:val="18"/>
              </w:rPr>
              <w:t>X2 = 2.4899</w:t>
            </w:r>
          </w:p>
        </w:tc>
        <w:tc>
          <w:tcPr>
            <w:tcW w:w="1584" w:type="dxa"/>
            <w:tcBorders>
              <w:top w:val="nil"/>
              <w:left w:val="nil"/>
              <w:bottom w:val="single" w:sz="4" w:space="0" w:color="auto"/>
              <w:right w:val="single" w:sz="4" w:space="0" w:color="auto"/>
            </w:tcBorders>
            <w:shd w:val="clear" w:color="auto" w:fill="auto"/>
            <w:vAlign w:val="center"/>
            <w:hideMark/>
          </w:tcPr>
          <w:p w14:paraId="42B3C178" w14:textId="77777777" w:rsidR="00CF547B" w:rsidRPr="00CF547B" w:rsidRDefault="00CF547B">
            <w:pPr>
              <w:jc w:val="center"/>
              <w:rPr>
                <w:color w:val="000000"/>
                <w:sz w:val="18"/>
                <w:szCs w:val="18"/>
              </w:rPr>
            </w:pPr>
            <w:r w:rsidRPr="00CF547B">
              <w:rPr>
                <w:color w:val="000000"/>
                <w:sz w:val="18"/>
                <w:szCs w:val="18"/>
              </w:rPr>
              <w:t>X2 = 1.1826</w:t>
            </w:r>
          </w:p>
        </w:tc>
        <w:tc>
          <w:tcPr>
            <w:tcW w:w="1584" w:type="dxa"/>
            <w:tcBorders>
              <w:top w:val="nil"/>
              <w:left w:val="nil"/>
              <w:bottom w:val="single" w:sz="4" w:space="0" w:color="auto"/>
              <w:right w:val="single" w:sz="4" w:space="0" w:color="auto"/>
            </w:tcBorders>
            <w:shd w:val="clear" w:color="auto" w:fill="auto"/>
            <w:vAlign w:val="center"/>
            <w:hideMark/>
          </w:tcPr>
          <w:p w14:paraId="05120338" w14:textId="77777777" w:rsidR="00CF547B" w:rsidRPr="00CF547B" w:rsidRDefault="00CF547B">
            <w:pPr>
              <w:jc w:val="center"/>
              <w:rPr>
                <w:color w:val="000000"/>
                <w:sz w:val="18"/>
                <w:szCs w:val="18"/>
              </w:rPr>
            </w:pPr>
            <w:r w:rsidRPr="00CF547B">
              <w:rPr>
                <w:color w:val="000000"/>
                <w:sz w:val="18"/>
                <w:szCs w:val="18"/>
              </w:rPr>
              <w:t>X2 = 0.4963</w:t>
            </w:r>
          </w:p>
        </w:tc>
        <w:tc>
          <w:tcPr>
            <w:tcW w:w="1584" w:type="dxa"/>
            <w:tcBorders>
              <w:top w:val="nil"/>
              <w:left w:val="nil"/>
              <w:bottom w:val="single" w:sz="4" w:space="0" w:color="auto"/>
              <w:right w:val="single" w:sz="4" w:space="0" w:color="auto"/>
            </w:tcBorders>
            <w:shd w:val="clear" w:color="auto" w:fill="auto"/>
            <w:vAlign w:val="center"/>
            <w:hideMark/>
          </w:tcPr>
          <w:p w14:paraId="1F124108" w14:textId="77777777" w:rsidR="00CF547B" w:rsidRPr="00CF547B" w:rsidRDefault="00CF547B">
            <w:pPr>
              <w:jc w:val="center"/>
              <w:rPr>
                <w:color w:val="000000"/>
                <w:sz w:val="18"/>
                <w:szCs w:val="18"/>
              </w:rPr>
            </w:pPr>
            <w:r w:rsidRPr="00CF547B">
              <w:rPr>
                <w:color w:val="000000"/>
                <w:sz w:val="18"/>
                <w:szCs w:val="18"/>
              </w:rPr>
              <w:t>X2 = 0.2623</w:t>
            </w:r>
          </w:p>
        </w:tc>
        <w:tc>
          <w:tcPr>
            <w:tcW w:w="1584" w:type="dxa"/>
            <w:tcBorders>
              <w:top w:val="nil"/>
              <w:left w:val="nil"/>
              <w:bottom w:val="single" w:sz="4" w:space="0" w:color="auto"/>
              <w:right w:val="single" w:sz="4" w:space="0" w:color="auto"/>
            </w:tcBorders>
            <w:shd w:val="clear" w:color="auto" w:fill="auto"/>
            <w:vAlign w:val="center"/>
            <w:hideMark/>
          </w:tcPr>
          <w:p w14:paraId="1A55808A" w14:textId="77777777" w:rsidR="00CF547B" w:rsidRPr="00CF547B" w:rsidRDefault="00CF547B">
            <w:pPr>
              <w:jc w:val="center"/>
              <w:rPr>
                <w:color w:val="000000"/>
                <w:sz w:val="18"/>
                <w:szCs w:val="18"/>
              </w:rPr>
            </w:pPr>
            <w:r w:rsidRPr="00CF547B">
              <w:rPr>
                <w:color w:val="000000"/>
                <w:sz w:val="18"/>
                <w:szCs w:val="18"/>
              </w:rPr>
              <w:t>X2 = 0.8655</w:t>
            </w:r>
          </w:p>
        </w:tc>
        <w:tc>
          <w:tcPr>
            <w:tcW w:w="1584" w:type="dxa"/>
            <w:tcBorders>
              <w:top w:val="nil"/>
              <w:left w:val="nil"/>
              <w:bottom w:val="single" w:sz="4" w:space="0" w:color="auto"/>
              <w:right w:val="single" w:sz="4" w:space="0" w:color="auto"/>
            </w:tcBorders>
            <w:shd w:val="clear" w:color="auto" w:fill="auto"/>
            <w:vAlign w:val="center"/>
            <w:hideMark/>
          </w:tcPr>
          <w:p w14:paraId="5D30DD30" w14:textId="77777777" w:rsidR="00CF547B" w:rsidRPr="00CF547B" w:rsidRDefault="00CF547B">
            <w:pPr>
              <w:jc w:val="center"/>
              <w:rPr>
                <w:color w:val="000000"/>
                <w:sz w:val="18"/>
                <w:szCs w:val="18"/>
              </w:rPr>
            </w:pPr>
            <w:r w:rsidRPr="00CF547B">
              <w:rPr>
                <w:color w:val="000000"/>
                <w:sz w:val="18"/>
                <w:szCs w:val="18"/>
              </w:rPr>
              <w:t>X2 = 0.0651</w:t>
            </w:r>
          </w:p>
        </w:tc>
        <w:tc>
          <w:tcPr>
            <w:tcW w:w="1584" w:type="dxa"/>
            <w:tcBorders>
              <w:top w:val="nil"/>
              <w:left w:val="nil"/>
              <w:bottom w:val="single" w:sz="4" w:space="0" w:color="auto"/>
              <w:right w:val="single" w:sz="4" w:space="0" w:color="auto"/>
            </w:tcBorders>
            <w:shd w:val="clear" w:color="auto" w:fill="auto"/>
            <w:vAlign w:val="center"/>
            <w:hideMark/>
          </w:tcPr>
          <w:p w14:paraId="36A256FA" w14:textId="77777777" w:rsidR="00CF547B" w:rsidRPr="00CF547B" w:rsidRDefault="00CF547B">
            <w:pPr>
              <w:jc w:val="center"/>
              <w:rPr>
                <w:color w:val="000000"/>
                <w:sz w:val="18"/>
                <w:szCs w:val="18"/>
              </w:rPr>
            </w:pPr>
            <w:r w:rsidRPr="00CF547B">
              <w:rPr>
                <w:color w:val="000000"/>
                <w:sz w:val="18"/>
                <w:szCs w:val="18"/>
              </w:rPr>
              <w:t>X2 = 0.864</w:t>
            </w:r>
          </w:p>
        </w:tc>
        <w:tc>
          <w:tcPr>
            <w:tcW w:w="720" w:type="dxa"/>
            <w:tcBorders>
              <w:top w:val="nil"/>
              <w:left w:val="nil"/>
              <w:bottom w:val="single" w:sz="4" w:space="0" w:color="auto"/>
              <w:right w:val="single" w:sz="4" w:space="0" w:color="auto"/>
            </w:tcBorders>
            <w:shd w:val="clear" w:color="auto" w:fill="auto"/>
            <w:vAlign w:val="center"/>
            <w:hideMark/>
          </w:tcPr>
          <w:p w14:paraId="0CEF74D0" w14:textId="77777777" w:rsidR="00CF547B" w:rsidRPr="00CF547B" w:rsidRDefault="00CF547B">
            <w:pPr>
              <w:jc w:val="center"/>
              <w:rPr>
                <w:color w:val="000000"/>
                <w:sz w:val="18"/>
                <w:szCs w:val="18"/>
              </w:rPr>
            </w:pPr>
            <w:r w:rsidRPr="00CF547B">
              <w:rPr>
                <w:color w:val="000000"/>
                <w:sz w:val="18"/>
                <w:szCs w:val="18"/>
              </w:rPr>
              <w:t>0.058</w:t>
            </w:r>
          </w:p>
        </w:tc>
        <w:tc>
          <w:tcPr>
            <w:tcW w:w="720" w:type="dxa"/>
            <w:tcBorders>
              <w:top w:val="nil"/>
              <w:left w:val="nil"/>
              <w:bottom w:val="single" w:sz="4" w:space="0" w:color="auto"/>
              <w:right w:val="single" w:sz="4" w:space="0" w:color="auto"/>
            </w:tcBorders>
            <w:shd w:val="clear" w:color="auto" w:fill="auto"/>
            <w:vAlign w:val="center"/>
            <w:hideMark/>
          </w:tcPr>
          <w:p w14:paraId="596107AF" w14:textId="77777777" w:rsidR="00CF547B" w:rsidRPr="00CF547B" w:rsidRDefault="00CF547B">
            <w:pPr>
              <w:jc w:val="center"/>
              <w:rPr>
                <w:color w:val="000000"/>
                <w:sz w:val="18"/>
                <w:szCs w:val="18"/>
              </w:rPr>
            </w:pPr>
            <w:r w:rsidRPr="00CF547B">
              <w:rPr>
                <w:color w:val="000000"/>
                <w:sz w:val="18"/>
                <w:szCs w:val="18"/>
              </w:rPr>
              <w:t>0.120</w:t>
            </w:r>
          </w:p>
        </w:tc>
      </w:tr>
      <w:tr w:rsidR="00962A68" w:rsidRPr="00CF547B" w14:paraId="0FAEFE61"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4DC1F6F2" w14:textId="77777777" w:rsidR="00CF547B" w:rsidRPr="00CF547B" w:rsidRDefault="00CF547B">
            <w:pPr>
              <w:jc w:val="center"/>
              <w:rPr>
                <w:color w:val="000000"/>
                <w:sz w:val="18"/>
                <w:szCs w:val="18"/>
              </w:rPr>
            </w:pPr>
            <w:r w:rsidRPr="00CF547B">
              <w:rPr>
                <w:color w:val="000000"/>
                <w:sz w:val="18"/>
                <w:szCs w:val="18"/>
              </w:rPr>
              <w:t>number flowered</w:t>
            </w:r>
          </w:p>
        </w:tc>
        <w:tc>
          <w:tcPr>
            <w:tcW w:w="1584" w:type="dxa"/>
            <w:tcBorders>
              <w:top w:val="nil"/>
              <w:left w:val="nil"/>
              <w:bottom w:val="single" w:sz="4" w:space="0" w:color="auto"/>
              <w:right w:val="single" w:sz="4" w:space="0" w:color="auto"/>
            </w:tcBorders>
            <w:shd w:val="clear" w:color="auto" w:fill="auto"/>
            <w:vAlign w:val="center"/>
            <w:hideMark/>
          </w:tcPr>
          <w:p w14:paraId="252B877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1F7D89D"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C3DBB5A"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7494E01"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2423BD3"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1FE0815"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9890657"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58C5030F"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19132CEB"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4AFF68E7"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47617BE5" w14:textId="77777777" w:rsidR="00CF547B" w:rsidRPr="00CF547B" w:rsidRDefault="00CF547B">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shd w:val="clear" w:color="auto" w:fill="auto"/>
            <w:vAlign w:val="center"/>
            <w:hideMark/>
          </w:tcPr>
          <w:p w14:paraId="01DAE3ED" w14:textId="77777777" w:rsidR="00CF547B" w:rsidRPr="00CF547B" w:rsidRDefault="00CF547B">
            <w:pPr>
              <w:jc w:val="center"/>
              <w:rPr>
                <w:b/>
                <w:bCs/>
                <w:color w:val="000000"/>
                <w:sz w:val="18"/>
                <w:szCs w:val="18"/>
              </w:rPr>
            </w:pPr>
            <w:r w:rsidRPr="00CF547B">
              <w:rPr>
                <w:b/>
                <w:bCs/>
                <w:color w:val="000000"/>
                <w:sz w:val="18"/>
                <w:szCs w:val="18"/>
              </w:rPr>
              <w:t>X2 = 7.2036**</w:t>
            </w:r>
          </w:p>
        </w:tc>
        <w:tc>
          <w:tcPr>
            <w:tcW w:w="1584" w:type="dxa"/>
            <w:tcBorders>
              <w:top w:val="nil"/>
              <w:left w:val="nil"/>
              <w:bottom w:val="single" w:sz="4" w:space="0" w:color="auto"/>
              <w:right w:val="single" w:sz="4" w:space="0" w:color="auto"/>
            </w:tcBorders>
            <w:shd w:val="clear" w:color="auto" w:fill="auto"/>
            <w:vAlign w:val="center"/>
            <w:hideMark/>
          </w:tcPr>
          <w:p w14:paraId="4566A582" w14:textId="77777777" w:rsidR="00CF547B" w:rsidRPr="00CF547B" w:rsidRDefault="00CF547B">
            <w:pPr>
              <w:jc w:val="center"/>
              <w:rPr>
                <w:b/>
                <w:bCs/>
                <w:color w:val="000000"/>
                <w:sz w:val="18"/>
                <w:szCs w:val="18"/>
              </w:rPr>
            </w:pPr>
            <w:r w:rsidRPr="00CF547B">
              <w:rPr>
                <w:b/>
                <w:bCs/>
                <w:color w:val="000000"/>
                <w:sz w:val="18"/>
                <w:szCs w:val="18"/>
              </w:rPr>
              <w:t>X2 = 10.0314**</w:t>
            </w:r>
          </w:p>
        </w:tc>
        <w:tc>
          <w:tcPr>
            <w:tcW w:w="1584" w:type="dxa"/>
            <w:tcBorders>
              <w:top w:val="nil"/>
              <w:left w:val="nil"/>
              <w:bottom w:val="single" w:sz="4" w:space="0" w:color="auto"/>
              <w:right w:val="single" w:sz="4" w:space="0" w:color="auto"/>
            </w:tcBorders>
            <w:shd w:val="clear" w:color="auto" w:fill="auto"/>
            <w:vAlign w:val="center"/>
            <w:hideMark/>
          </w:tcPr>
          <w:p w14:paraId="0DE83EBA" w14:textId="77777777" w:rsidR="00CF547B" w:rsidRPr="00CF547B" w:rsidRDefault="00CF547B">
            <w:pPr>
              <w:jc w:val="center"/>
              <w:rPr>
                <w:color w:val="000000"/>
                <w:sz w:val="18"/>
                <w:szCs w:val="18"/>
              </w:rPr>
            </w:pPr>
            <w:r w:rsidRPr="00CF547B">
              <w:rPr>
                <w:color w:val="000000"/>
                <w:sz w:val="18"/>
                <w:szCs w:val="18"/>
              </w:rPr>
              <w:t>X2 = 0.7833</w:t>
            </w:r>
          </w:p>
        </w:tc>
        <w:tc>
          <w:tcPr>
            <w:tcW w:w="1584" w:type="dxa"/>
            <w:tcBorders>
              <w:top w:val="nil"/>
              <w:left w:val="nil"/>
              <w:bottom w:val="single" w:sz="4" w:space="0" w:color="auto"/>
              <w:right w:val="single" w:sz="4" w:space="0" w:color="auto"/>
            </w:tcBorders>
            <w:shd w:val="clear" w:color="auto" w:fill="auto"/>
            <w:vAlign w:val="center"/>
            <w:hideMark/>
          </w:tcPr>
          <w:p w14:paraId="21BB2F87" w14:textId="77777777" w:rsidR="00CF547B" w:rsidRPr="00CF547B" w:rsidRDefault="00CF547B">
            <w:pPr>
              <w:jc w:val="center"/>
              <w:rPr>
                <w:color w:val="000000"/>
                <w:sz w:val="18"/>
                <w:szCs w:val="18"/>
              </w:rPr>
            </w:pPr>
            <w:r w:rsidRPr="00CF547B">
              <w:rPr>
                <w:color w:val="000000"/>
                <w:sz w:val="18"/>
                <w:szCs w:val="18"/>
              </w:rPr>
              <w:t>X2 = 0.3388</w:t>
            </w:r>
          </w:p>
        </w:tc>
        <w:tc>
          <w:tcPr>
            <w:tcW w:w="1584" w:type="dxa"/>
            <w:tcBorders>
              <w:top w:val="nil"/>
              <w:left w:val="nil"/>
              <w:bottom w:val="single" w:sz="4" w:space="0" w:color="auto"/>
              <w:right w:val="single" w:sz="4" w:space="0" w:color="auto"/>
            </w:tcBorders>
            <w:shd w:val="clear" w:color="auto" w:fill="auto"/>
            <w:vAlign w:val="center"/>
            <w:hideMark/>
          </w:tcPr>
          <w:p w14:paraId="251B0C3C" w14:textId="77777777" w:rsidR="00CF547B" w:rsidRPr="00CF547B" w:rsidRDefault="00CF547B">
            <w:pPr>
              <w:jc w:val="center"/>
              <w:rPr>
                <w:color w:val="000000"/>
                <w:sz w:val="18"/>
                <w:szCs w:val="18"/>
              </w:rPr>
            </w:pPr>
            <w:r w:rsidRPr="00CF547B">
              <w:rPr>
                <w:color w:val="000000"/>
                <w:sz w:val="18"/>
                <w:szCs w:val="18"/>
              </w:rPr>
              <w:t>X2 = 0.3699</w:t>
            </w:r>
          </w:p>
        </w:tc>
        <w:tc>
          <w:tcPr>
            <w:tcW w:w="1584" w:type="dxa"/>
            <w:tcBorders>
              <w:top w:val="nil"/>
              <w:left w:val="nil"/>
              <w:bottom w:val="single" w:sz="4" w:space="0" w:color="auto"/>
              <w:right w:val="single" w:sz="4" w:space="0" w:color="auto"/>
            </w:tcBorders>
            <w:shd w:val="clear" w:color="auto" w:fill="auto"/>
            <w:vAlign w:val="center"/>
            <w:hideMark/>
          </w:tcPr>
          <w:p w14:paraId="19B12A7F" w14:textId="77777777" w:rsidR="00CF547B" w:rsidRPr="00CF547B" w:rsidRDefault="00CF547B">
            <w:pPr>
              <w:jc w:val="center"/>
              <w:rPr>
                <w:b/>
                <w:bCs/>
                <w:color w:val="000000"/>
                <w:sz w:val="18"/>
                <w:szCs w:val="18"/>
              </w:rPr>
            </w:pPr>
            <w:r w:rsidRPr="00CF547B">
              <w:rPr>
                <w:b/>
                <w:bCs/>
                <w:color w:val="000000"/>
                <w:sz w:val="18"/>
                <w:szCs w:val="18"/>
              </w:rPr>
              <w:t>X2 = 9.7222**</w:t>
            </w:r>
          </w:p>
        </w:tc>
        <w:tc>
          <w:tcPr>
            <w:tcW w:w="1584" w:type="dxa"/>
            <w:tcBorders>
              <w:top w:val="nil"/>
              <w:left w:val="nil"/>
              <w:bottom w:val="single" w:sz="4" w:space="0" w:color="auto"/>
              <w:right w:val="single" w:sz="4" w:space="0" w:color="auto"/>
            </w:tcBorders>
            <w:shd w:val="clear" w:color="auto" w:fill="auto"/>
            <w:vAlign w:val="center"/>
            <w:hideMark/>
          </w:tcPr>
          <w:p w14:paraId="3CB815AA" w14:textId="77777777" w:rsidR="00CF547B" w:rsidRPr="00CF547B" w:rsidRDefault="00CF547B">
            <w:pPr>
              <w:jc w:val="center"/>
              <w:rPr>
                <w:i/>
                <w:iCs/>
                <w:color w:val="000000"/>
                <w:sz w:val="18"/>
                <w:szCs w:val="18"/>
              </w:rPr>
            </w:pPr>
            <w:r w:rsidRPr="00CF547B">
              <w:rPr>
                <w:i/>
                <w:iCs/>
                <w:color w:val="000000"/>
                <w:sz w:val="18"/>
                <w:szCs w:val="18"/>
              </w:rPr>
              <w:t>X2 = 2.9813 #</w:t>
            </w:r>
          </w:p>
        </w:tc>
        <w:tc>
          <w:tcPr>
            <w:tcW w:w="720" w:type="dxa"/>
            <w:tcBorders>
              <w:top w:val="nil"/>
              <w:left w:val="nil"/>
              <w:bottom w:val="single" w:sz="4" w:space="0" w:color="auto"/>
              <w:right w:val="single" w:sz="4" w:space="0" w:color="auto"/>
            </w:tcBorders>
            <w:shd w:val="clear" w:color="auto" w:fill="auto"/>
            <w:vAlign w:val="center"/>
            <w:hideMark/>
          </w:tcPr>
          <w:p w14:paraId="7D23F831" w14:textId="77777777" w:rsidR="00CF547B" w:rsidRPr="00CF547B" w:rsidRDefault="00CF547B">
            <w:pPr>
              <w:jc w:val="center"/>
              <w:rPr>
                <w:color w:val="000000"/>
                <w:sz w:val="18"/>
                <w:szCs w:val="18"/>
              </w:rPr>
            </w:pPr>
            <w:r w:rsidRPr="00CF547B">
              <w:rPr>
                <w:color w:val="000000"/>
                <w:sz w:val="18"/>
                <w:szCs w:val="18"/>
              </w:rPr>
              <w:t>0.263</w:t>
            </w:r>
          </w:p>
        </w:tc>
        <w:tc>
          <w:tcPr>
            <w:tcW w:w="720" w:type="dxa"/>
            <w:tcBorders>
              <w:top w:val="nil"/>
              <w:left w:val="nil"/>
              <w:bottom w:val="single" w:sz="4" w:space="0" w:color="auto"/>
              <w:right w:val="single" w:sz="4" w:space="0" w:color="auto"/>
            </w:tcBorders>
            <w:shd w:val="clear" w:color="auto" w:fill="auto"/>
            <w:vAlign w:val="center"/>
            <w:hideMark/>
          </w:tcPr>
          <w:p w14:paraId="67F55D0B" w14:textId="77777777" w:rsidR="00CF547B" w:rsidRPr="00CF547B" w:rsidRDefault="00CF547B">
            <w:pPr>
              <w:jc w:val="center"/>
              <w:rPr>
                <w:color w:val="000000"/>
                <w:sz w:val="18"/>
                <w:szCs w:val="18"/>
              </w:rPr>
            </w:pPr>
            <w:r w:rsidRPr="00CF547B">
              <w:rPr>
                <w:color w:val="000000"/>
                <w:sz w:val="18"/>
                <w:szCs w:val="18"/>
              </w:rPr>
              <w:t>0.596</w:t>
            </w:r>
          </w:p>
        </w:tc>
      </w:tr>
      <w:tr w:rsidR="00962A68" w:rsidRPr="00CF547B" w14:paraId="6DBF19D5"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43685410" w14:textId="77777777" w:rsidR="00CF547B" w:rsidRPr="00CF547B" w:rsidRDefault="00CF547B">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shd w:val="clear" w:color="auto" w:fill="auto"/>
            <w:vAlign w:val="center"/>
            <w:hideMark/>
          </w:tcPr>
          <w:p w14:paraId="146DC41B" w14:textId="77777777" w:rsidR="00CF547B" w:rsidRPr="00CF547B" w:rsidRDefault="00CF547B">
            <w:pPr>
              <w:jc w:val="center"/>
              <w:rPr>
                <w:color w:val="000000"/>
                <w:sz w:val="18"/>
                <w:szCs w:val="18"/>
              </w:rPr>
            </w:pPr>
            <w:r w:rsidRPr="00CF547B">
              <w:rPr>
                <w:color w:val="000000"/>
                <w:sz w:val="18"/>
                <w:szCs w:val="18"/>
              </w:rPr>
              <w:t>X2 = 0.0247</w:t>
            </w:r>
          </w:p>
        </w:tc>
        <w:tc>
          <w:tcPr>
            <w:tcW w:w="1584" w:type="dxa"/>
            <w:tcBorders>
              <w:top w:val="nil"/>
              <w:left w:val="nil"/>
              <w:bottom w:val="single" w:sz="4" w:space="0" w:color="auto"/>
              <w:right w:val="single" w:sz="4" w:space="0" w:color="auto"/>
            </w:tcBorders>
            <w:shd w:val="clear" w:color="auto" w:fill="auto"/>
            <w:vAlign w:val="center"/>
            <w:hideMark/>
          </w:tcPr>
          <w:p w14:paraId="5208EE90" w14:textId="77777777" w:rsidR="00CF547B" w:rsidRPr="00CF547B" w:rsidRDefault="00CF547B">
            <w:pPr>
              <w:jc w:val="center"/>
              <w:rPr>
                <w:color w:val="000000"/>
                <w:sz w:val="18"/>
                <w:szCs w:val="18"/>
              </w:rPr>
            </w:pPr>
            <w:r w:rsidRPr="00CF547B">
              <w:rPr>
                <w:color w:val="000000"/>
                <w:sz w:val="18"/>
                <w:szCs w:val="18"/>
              </w:rPr>
              <w:t>X2 = 0.575</w:t>
            </w:r>
          </w:p>
        </w:tc>
        <w:tc>
          <w:tcPr>
            <w:tcW w:w="1584" w:type="dxa"/>
            <w:tcBorders>
              <w:top w:val="nil"/>
              <w:left w:val="nil"/>
              <w:bottom w:val="single" w:sz="4" w:space="0" w:color="auto"/>
              <w:right w:val="single" w:sz="4" w:space="0" w:color="auto"/>
            </w:tcBorders>
            <w:shd w:val="clear" w:color="auto" w:fill="auto"/>
            <w:vAlign w:val="center"/>
            <w:hideMark/>
          </w:tcPr>
          <w:p w14:paraId="3BB4F157" w14:textId="77777777" w:rsidR="00CF547B" w:rsidRPr="00CF547B" w:rsidRDefault="00CF547B">
            <w:pPr>
              <w:jc w:val="center"/>
              <w:rPr>
                <w:b/>
                <w:bCs/>
                <w:color w:val="000000"/>
                <w:sz w:val="18"/>
                <w:szCs w:val="18"/>
              </w:rPr>
            </w:pPr>
            <w:r w:rsidRPr="00CF547B">
              <w:rPr>
                <w:b/>
                <w:bCs/>
                <w:color w:val="000000"/>
                <w:sz w:val="18"/>
                <w:szCs w:val="18"/>
              </w:rPr>
              <w:t>X2 = 16.8902***</w:t>
            </w:r>
          </w:p>
        </w:tc>
        <w:tc>
          <w:tcPr>
            <w:tcW w:w="1584" w:type="dxa"/>
            <w:tcBorders>
              <w:top w:val="nil"/>
              <w:left w:val="nil"/>
              <w:bottom w:val="single" w:sz="4" w:space="0" w:color="auto"/>
              <w:right w:val="single" w:sz="4" w:space="0" w:color="auto"/>
            </w:tcBorders>
            <w:shd w:val="clear" w:color="auto" w:fill="auto"/>
            <w:vAlign w:val="center"/>
            <w:hideMark/>
          </w:tcPr>
          <w:p w14:paraId="279B6715"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0FCE4741"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7904C0C"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5C2547A"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3B2FD0B8"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3466FB2F"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11A93D02"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574EDF76" w14:textId="77777777" w:rsidR="00CF547B" w:rsidRPr="00CF547B" w:rsidRDefault="00CF547B">
            <w:pPr>
              <w:jc w:val="center"/>
              <w:rPr>
                <w:color w:val="000000"/>
                <w:sz w:val="18"/>
                <w:szCs w:val="18"/>
              </w:rPr>
            </w:pPr>
            <w:r w:rsidRPr="00CF547B">
              <w:rPr>
                <w:color w:val="000000"/>
                <w:sz w:val="18"/>
                <w:szCs w:val="18"/>
              </w:rPr>
              <w:t>number of flowering structures</w:t>
            </w:r>
          </w:p>
        </w:tc>
        <w:tc>
          <w:tcPr>
            <w:tcW w:w="1584" w:type="dxa"/>
            <w:tcBorders>
              <w:top w:val="nil"/>
              <w:left w:val="nil"/>
              <w:bottom w:val="single" w:sz="4" w:space="0" w:color="auto"/>
              <w:right w:val="single" w:sz="4" w:space="0" w:color="auto"/>
            </w:tcBorders>
            <w:shd w:val="clear" w:color="auto" w:fill="auto"/>
            <w:vAlign w:val="center"/>
            <w:hideMark/>
          </w:tcPr>
          <w:p w14:paraId="07DF9F0B"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8E50F1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67F96C6"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7C83274"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6443DD1"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304652D"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4AAA38B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F4E248F"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3DD739D"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51F776FB"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249629A7" w14:textId="77777777" w:rsidR="00CF547B" w:rsidRPr="00CF547B" w:rsidRDefault="00CF547B">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shd w:val="clear" w:color="auto" w:fill="auto"/>
            <w:vAlign w:val="center"/>
            <w:hideMark/>
          </w:tcPr>
          <w:p w14:paraId="2FC8C0CA" w14:textId="77777777" w:rsidR="00CF547B" w:rsidRPr="00CF547B" w:rsidRDefault="00CF547B">
            <w:pPr>
              <w:jc w:val="center"/>
              <w:rPr>
                <w:color w:val="000000"/>
                <w:sz w:val="18"/>
                <w:szCs w:val="18"/>
              </w:rPr>
            </w:pPr>
            <w:r w:rsidRPr="00CF547B">
              <w:rPr>
                <w:color w:val="000000"/>
                <w:sz w:val="18"/>
                <w:szCs w:val="18"/>
              </w:rPr>
              <w:t>X2 = 0.8824</w:t>
            </w:r>
          </w:p>
        </w:tc>
        <w:tc>
          <w:tcPr>
            <w:tcW w:w="1584" w:type="dxa"/>
            <w:tcBorders>
              <w:top w:val="nil"/>
              <w:left w:val="nil"/>
              <w:bottom w:val="single" w:sz="4" w:space="0" w:color="auto"/>
              <w:right w:val="single" w:sz="4" w:space="0" w:color="auto"/>
            </w:tcBorders>
            <w:shd w:val="clear" w:color="auto" w:fill="auto"/>
            <w:vAlign w:val="center"/>
            <w:hideMark/>
          </w:tcPr>
          <w:p w14:paraId="4398C60C" w14:textId="77777777" w:rsidR="00CF547B" w:rsidRPr="00CF547B" w:rsidRDefault="00CF547B">
            <w:pPr>
              <w:jc w:val="center"/>
              <w:rPr>
                <w:i/>
                <w:iCs/>
                <w:color w:val="000000"/>
                <w:sz w:val="18"/>
                <w:szCs w:val="18"/>
              </w:rPr>
            </w:pPr>
            <w:r w:rsidRPr="00CF547B">
              <w:rPr>
                <w:i/>
                <w:iCs/>
                <w:color w:val="000000"/>
                <w:sz w:val="18"/>
                <w:szCs w:val="18"/>
              </w:rPr>
              <w:t>X2 = 3.3255 #</w:t>
            </w:r>
          </w:p>
        </w:tc>
        <w:tc>
          <w:tcPr>
            <w:tcW w:w="1584" w:type="dxa"/>
            <w:tcBorders>
              <w:top w:val="nil"/>
              <w:left w:val="nil"/>
              <w:bottom w:val="single" w:sz="4" w:space="0" w:color="auto"/>
              <w:right w:val="single" w:sz="4" w:space="0" w:color="auto"/>
            </w:tcBorders>
            <w:shd w:val="clear" w:color="auto" w:fill="auto"/>
            <w:vAlign w:val="center"/>
            <w:hideMark/>
          </w:tcPr>
          <w:p w14:paraId="56F28AD5" w14:textId="77777777" w:rsidR="00CF547B" w:rsidRPr="00CF547B" w:rsidRDefault="00CF547B">
            <w:pPr>
              <w:jc w:val="center"/>
              <w:rPr>
                <w:b/>
                <w:bCs/>
                <w:color w:val="000000"/>
                <w:sz w:val="18"/>
                <w:szCs w:val="18"/>
              </w:rPr>
            </w:pPr>
            <w:r w:rsidRPr="00CF547B">
              <w:rPr>
                <w:b/>
                <w:bCs/>
                <w:color w:val="000000"/>
                <w:sz w:val="18"/>
                <w:szCs w:val="18"/>
              </w:rPr>
              <w:t>X2 = 6.1195*</w:t>
            </w:r>
          </w:p>
        </w:tc>
        <w:tc>
          <w:tcPr>
            <w:tcW w:w="1584" w:type="dxa"/>
            <w:tcBorders>
              <w:top w:val="nil"/>
              <w:left w:val="nil"/>
              <w:bottom w:val="single" w:sz="4" w:space="0" w:color="auto"/>
              <w:right w:val="single" w:sz="4" w:space="0" w:color="auto"/>
            </w:tcBorders>
            <w:shd w:val="clear" w:color="auto" w:fill="auto"/>
            <w:vAlign w:val="center"/>
            <w:hideMark/>
          </w:tcPr>
          <w:p w14:paraId="31C4EA5E" w14:textId="77777777" w:rsidR="00CF547B" w:rsidRPr="00CF547B" w:rsidRDefault="00CF547B">
            <w:pPr>
              <w:jc w:val="center"/>
              <w:rPr>
                <w:color w:val="000000"/>
                <w:sz w:val="18"/>
                <w:szCs w:val="18"/>
              </w:rPr>
            </w:pPr>
            <w:r w:rsidRPr="00CF547B">
              <w:rPr>
                <w:color w:val="000000"/>
                <w:sz w:val="18"/>
                <w:szCs w:val="18"/>
              </w:rPr>
              <w:t>X2 = 2.0336</w:t>
            </w:r>
          </w:p>
        </w:tc>
        <w:tc>
          <w:tcPr>
            <w:tcW w:w="1584" w:type="dxa"/>
            <w:tcBorders>
              <w:top w:val="nil"/>
              <w:left w:val="nil"/>
              <w:bottom w:val="single" w:sz="4" w:space="0" w:color="auto"/>
              <w:right w:val="single" w:sz="4" w:space="0" w:color="auto"/>
            </w:tcBorders>
            <w:shd w:val="clear" w:color="auto" w:fill="auto"/>
            <w:vAlign w:val="center"/>
            <w:hideMark/>
          </w:tcPr>
          <w:p w14:paraId="6A5FDB95" w14:textId="77777777" w:rsidR="00CF547B" w:rsidRPr="00CF547B" w:rsidRDefault="00CF547B">
            <w:pPr>
              <w:jc w:val="center"/>
              <w:rPr>
                <w:color w:val="000000"/>
                <w:sz w:val="18"/>
                <w:szCs w:val="18"/>
              </w:rPr>
            </w:pPr>
            <w:r w:rsidRPr="00CF547B">
              <w:rPr>
                <w:color w:val="000000"/>
                <w:sz w:val="18"/>
                <w:szCs w:val="18"/>
              </w:rPr>
              <w:t>X2 = 1.1482</w:t>
            </w:r>
          </w:p>
        </w:tc>
        <w:tc>
          <w:tcPr>
            <w:tcW w:w="1584" w:type="dxa"/>
            <w:tcBorders>
              <w:top w:val="nil"/>
              <w:left w:val="nil"/>
              <w:bottom w:val="single" w:sz="4" w:space="0" w:color="auto"/>
              <w:right w:val="single" w:sz="4" w:space="0" w:color="auto"/>
            </w:tcBorders>
            <w:shd w:val="clear" w:color="auto" w:fill="auto"/>
            <w:vAlign w:val="center"/>
            <w:hideMark/>
          </w:tcPr>
          <w:p w14:paraId="7A77CF3F" w14:textId="77777777" w:rsidR="00CF547B" w:rsidRPr="00CF547B" w:rsidRDefault="00CF547B">
            <w:pPr>
              <w:jc w:val="center"/>
              <w:rPr>
                <w:i/>
                <w:iCs/>
                <w:color w:val="000000"/>
                <w:sz w:val="18"/>
                <w:szCs w:val="18"/>
              </w:rPr>
            </w:pPr>
            <w:r w:rsidRPr="00CF547B">
              <w:rPr>
                <w:i/>
                <w:iCs/>
                <w:color w:val="000000"/>
                <w:sz w:val="18"/>
                <w:szCs w:val="18"/>
              </w:rPr>
              <w:t>X2 = 2.8731 #</w:t>
            </w:r>
          </w:p>
        </w:tc>
        <w:tc>
          <w:tcPr>
            <w:tcW w:w="1584" w:type="dxa"/>
            <w:tcBorders>
              <w:top w:val="nil"/>
              <w:left w:val="nil"/>
              <w:bottom w:val="single" w:sz="4" w:space="0" w:color="auto"/>
              <w:right w:val="single" w:sz="4" w:space="0" w:color="auto"/>
            </w:tcBorders>
            <w:shd w:val="clear" w:color="auto" w:fill="auto"/>
            <w:vAlign w:val="center"/>
            <w:hideMark/>
          </w:tcPr>
          <w:p w14:paraId="6156A835" w14:textId="77777777" w:rsidR="00CF547B" w:rsidRPr="00CF547B" w:rsidRDefault="00CF547B">
            <w:pPr>
              <w:jc w:val="center"/>
              <w:rPr>
                <w:color w:val="000000"/>
                <w:sz w:val="18"/>
                <w:szCs w:val="18"/>
              </w:rPr>
            </w:pPr>
            <w:r w:rsidRPr="00CF547B">
              <w:rPr>
                <w:color w:val="000000"/>
                <w:sz w:val="18"/>
                <w:szCs w:val="18"/>
              </w:rPr>
              <w:t>X2 = 1.2142</w:t>
            </w:r>
          </w:p>
        </w:tc>
        <w:tc>
          <w:tcPr>
            <w:tcW w:w="720" w:type="dxa"/>
            <w:tcBorders>
              <w:top w:val="nil"/>
              <w:left w:val="nil"/>
              <w:bottom w:val="single" w:sz="4" w:space="0" w:color="auto"/>
              <w:right w:val="single" w:sz="4" w:space="0" w:color="auto"/>
            </w:tcBorders>
            <w:shd w:val="clear" w:color="auto" w:fill="auto"/>
            <w:vAlign w:val="center"/>
            <w:hideMark/>
          </w:tcPr>
          <w:p w14:paraId="547FF110" w14:textId="77777777" w:rsidR="00CF547B" w:rsidRPr="00CF547B" w:rsidRDefault="00CF547B">
            <w:pPr>
              <w:jc w:val="center"/>
              <w:rPr>
                <w:color w:val="000000"/>
                <w:sz w:val="18"/>
                <w:szCs w:val="18"/>
              </w:rPr>
            </w:pPr>
            <w:r w:rsidRPr="00CF547B">
              <w:rPr>
                <w:color w:val="000000"/>
                <w:sz w:val="18"/>
                <w:szCs w:val="18"/>
              </w:rPr>
              <w:t>0.305</w:t>
            </w:r>
          </w:p>
        </w:tc>
        <w:tc>
          <w:tcPr>
            <w:tcW w:w="720" w:type="dxa"/>
            <w:tcBorders>
              <w:top w:val="nil"/>
              <w:left w:val="nil"/>
              <w:bottom w:val="single" w:sz="4" w:space="0" w:color="auto"/>
              <w:right w:val="single" w:sz="4" w:space="0" w:color="auto"/>
            </w:tcBorders>
            <w:shd w:val="clear" w:color="auto" w:fill="auto"/>
            <w:vAlign w:val="center"/>
            <w:hideMark/>
          </w:tcPr>
          <w:p w14:paraId="4B4FDDA9" w14:textId="77777777" w:rsidR="00CF547B" w:rsidRPr="00CF547B" w:rsidRDefault="00CF547B">
            <w:pPr>
              <w:jc w:val="center"/>
              <w:rPr>
                <w:color w:val="000000"/>
                <w:sz w:val="18"/>
                <w:szCs w:val="18"/>
              </w:rPr>
            </w:pPr>
            <w:r w:rsidRPr="00CF547B">
              <w:rPr>
                <w:color w:val="000000"/>
                <w:sz w:val="18"/>
                <w:szCs w:val="18"/>
              </w:rPr>
              <w:t>0.000*</w:t>
            </w:r>
          </w:p>
        </w:tc>
      </w:tr>
      <w:tr w:rsidR="00962A68" w:rsidRPr="00CF547B" w14:paraId="7D014B31"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1D9C6C2E" w14:textId="77777777" w:rsidR="00CF547B" w:rsidRPr="00CF547B" w:rsidRDefault="00CF547B">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shd w:val="clear" w:color="auto" w:fill="auto"/>
            <w:vAlign w:val="center"/>
            <w:hideMark/>
          </w:tcPr>
          <w:p w14:paraId="14EED0E5" w14:textId="77777777" w:rsidR="00CF547B" w:rsidRPr="00CF547B" w:rsidRDefault="00CF547B">
            <w:pPr>
              <w:jc w:val="center"/>
              <w:rPr>
                <w:b/>
                <w:bCs/>
                <w:color w:val="000000"/>
                <w:sz w:val="18"/>
                <w:szCs w:val="18"/>
              </w:rPr>
            </w:pPr>
            <w:r w:rsidRPr="00CF547B">
              <w:rPr>
                <w:b/>
                <w:bCs/>
                <w:color w:val="000000"/>
                <w:sz w:val="18"/>
                <w:szCs w:val="18"/>
              </w:rPr>
              <w:t>X2 = 23.078***</w:t>
            </w:r>
          </w:p>
        </w:tc>
        <w:tc>
          <w:tcPr>
            <w:tcW w:w="1584" w:type="dxa"/>
            <w:tcBorders>
              <w:top w:val="nil"/>
              <w:left w:val="nil"/>
              <w:bottom w:val="single" w:sz="4" w:space="0" w:color="auto"/>
              <w:right w:val="single" w:sz="4" w:space="0" w:color="auto"/>
            </w:tcBorders>
            <w:shd w:val="clear" w:color="auto" w:fill="auto"/>
            <w:vAlign w:val="center"/>
            <w:hideMark/>
          </w:tcPr>
          <w:p w14:paraId="28D08CCD" w14:textId="77777777" w:rsidR="00CF547B" w:rsidRPr="00CF547B" w:rsidRDefault="00CF547B">
            <w:pPr>
              <w:jc w:val="center"/>
              <w:rPr>
                <w:b/>
                <w:bCs/>
                <w:color w:val="000000"/>
                <w:sz w:val="18"/>
                <w:szCs w:val="18"/>
              </w:rPr>
            </w:pPr>
            <w:r w:rsidRPr="00CF547B">
              <w:rPr>
                <w:b/>
                <w:bCs/>
                <w:color w:val="000000"/>
                <w:sz w:val="18"/>
                <w:szCs w:val="18"/>
              </w:rPr>
              <w:t>X2 = 10.632**</w:t>
            </w:r>
          </w:p>
        </w:tc>
        <w:tc>
          <w:tcPr>
            <w:tcW w:w="1584" w:type="dxa"/>
            <w:tcBorders>
              <w:top w:val="nil"/>
              <w:left w:val="nil"/>
              <w:bottom w:val="single" w:sz="4" w:space="0" w:color="auto"/>
              <w:right w:val="single" w:sz="4" w:space="0" w:color="auto"/>
            </w:tcBorders>
            <w:shd w:val="clear" w:color="auto" w:fill="auto"/>
            <w:vAlign w:val="center"/>
            <w:hideMark/>
          </w:tcPr>
          <w:p w14:paraId="63B6635F" w14:textId="77777777" w:rsidR="00CF547B" w:rsidRPr="00CF547B" w:rsidRDefault="00CF547B">
            <w:pPr>
              <w:jc w:val="center"/>
              <w:rPr>
                <w:b/>
                <w:bCs/>
                <w:color w:val="000000"/>
                <w:sz w:val="18"/>
                <w:szCs w:val="18"/>
              </w:rPr>
            </w:pPr>
            <w:r w:rsidRPr="00CF547B">
              <w:rPr>
                <w:b/>
                <w:bCs/>
                <w:color w:val="000000"/>
                <w:sz w:val="18"/>
                <w:szCs w:val="18"/>
              </w:rPr>
              <w:t>X2 = 15.949***</w:t>
            </w:r>
          </w:p>
        </w:tc>
        <w:tc>
          <w:tcPr>
            <w:tcW w:w="1584" w:type="dxa"/>
            <w:tcBorders>
              <w:top w:val="nil"/>
              <w:left w:val="nil"/>
              <w:bottom w:val="single" w:sz="4" w:space="0" w:color="auto"/>
              <w:right w:val="single" w:sz="4" w:space="0" w:color="auto"/>
            </w:tcBorders>
            <w:shd w:val="clear" w:color="auto" w:fill="auto"/>
            <w:vAlign w:val="center"/>
            <w:hideMark/>
          </w:tcPr>
          <w:p w14:paraId="670F179D"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4909D5A6"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956259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8EBBA2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2650ACBB"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FFF3781"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5CA4A301"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35AE9668" w14:textId="77777777" w:rsidR="00CF547B" w:rsidRPr="00CF547B" w:rsidRDefault="00CF547B">
            <w:pPr>
              <w:jc w:val="center"/>
              <w:rPr>
                <w:color w:val="000000"/>
                <w:sz w:val="18"/>
                <w:szCs w:val="18"/>
              </w:rPr>
            </w:pPr>
            <w:r w:rsidRPr="00CF547B">
              <w:rPr>
                <w:color w:val="000000"/>
                <w:sz w:val="18"/>
                <w:szCs w:val="18"/>
              </w:rPr>
              <w:t>seed number</w:t>
            </w:r>
          </w:p>
        </w:tc>
        <w:tc>
          <w:tcPr>
            <w:tcW w:w="1584" w:type="dxa"/>
            <w:tcBorders>
              <w:top w:val="nil"/>
              <w:left w:val="nil"/>
              <w:bottom w:val="single" w:sz="4" w:space="0" w:color="auto"/>
              <w:right w:val="single" w:sz="4" w:space="0" w:color="auto"/>
            </w:tcBorders>
            <w:shd w:val="clear" w:color="auto" w:fill="auto"/>
            <w:vAlign w:val="center"/>
            <w:hideMark/>
          </w:tcPr>
          <w:p w14:paraId="05CCD426" w14:textId="77777777" w:rsidR="00CF547B" w:rsidRPr="00CF547B" w:rsidRDefault="00CF547B">
            <w:pPr>
              <w:jc w:val="center"/>
              <w:rPr>
                <w:b/>
                <w:bCs/>
                <w:color w:val="000000"/>
                <w:sz w:val="18"/>
                <w:szCs w:val="18"/>
              </w:rPr>
            </w:pPr>
            <w:r w:rsidRPr="00CF547B">
              <w:rPr>
                <w:b/>
                <w:bCs/>
                <w:color w:val="000000"/>
                <w:sz w:val="18"/>
                <w:szCs w:val="18"/>
              </w:rPr>
              <w:t>X2 = 3.8636*</w:t>
            </w:r>
          </w:p>
        </w:tc>
        <w:tc>
          <w:tcPr>
            <w:tcW w:w="1584" w:type="dxa"/>
            <w:tcBorders>
              <w:top w:val="nil"/>
              <w:left w:val="nil"/>
              <w:bottom w:val="single" w:sz="4" w:space="0" w:color="auto"/>
              <w:right w:val="single" w:sz="4" w:space="0" w:color="auto"/>
            </w:tcBorders>
            <w:shd w:val="clear" w:color="auto" w:fill="auto"/>
            <w:vAlign w:val="center"/>
            <w:hideMark/>
          </w:tcPr>
          <w:p w14:paraId="1DF36A68" w14:textId="77777777" w:rsidR="00CF547B" w:rsidRPr="00CF547B" w:rsidRDefault="00CF547B">
            <w:pPr>
              <w:jc w:val="center"/>
              <w:rPr>
                <w:color w:val="000000"/>
                <w:sz w:val="18"/>
                <w:szCs w:val="18"/>
              </w:rPr>
            </w:pPr>
            <w:r w:rsidRPr="00CF547B">
              <w:rPr>
                <w:color w:val="000000"/>
                <w:sz w:val="18"/>
                <w:szCs w:val="18"/>
              </w:rPr>
              <w:t>X2 = 1.879</w:t>
            </w:r>
          </w:p>
        </w:tc>
        <w:tc>
          <w:tcPr>
            <w:tcW w:w="1584" w:type="dxa"/>
            <w:tcBorders>
              <w:top w:val="nil"/>
              <w:left w:val="nil"/>
              <w:bottom w:val="single" w:sz="4" w:space="0" w:color="auto"/>
              <w:right w:val="single" w:sz="4" w:space="0" w:color="auto"/>
            </w:tcBorders>
            <w:shd w:val="clear" w:color="auto" w:fill="auto"/>
            <w:vAlign w:val="center"/>
            <w:hideMark/>
          </w:tcPr>
          <w:p w14:paraId="1E45DEE4" w14:textId="77777777" w:rsidR="00CF547B" w:rsidRPr="00CF547B" w:rsidRDefault="00CF547B">
            <w:pPr>
              <w:jc w:val="center"/>
              <w:rPr>
                <w:color w:val="000000"/>
                <w:sz w:val="18"/>
                <w:szCs w:val="18"/>
              </w:rPr>
            </w:pPr>
            <w:r w:rsidRPr="00CF547B">
              <w:rPr>
                <w:color w:val="000000"/>
                <w:sz w:val="18"/>
                <w:szCs w:val="18"/>
              </w:rPr>
              <w:t>X2 = 0.0613</w:t>
            </w:r>
          </w:p>
        </w:tc>
        <w:tc>
          <w:tcPr>
            <w:tcW w:w="1584" w:type="dxa"/>
            <w:tcBorders>
              <w:top w:val="nil"/>
              <w:left w:val="nil"/>
              <w:bottom w:val="single" w:sz="4" w:space="0" w:color="auto"/>
              <w:right w:val="single" w:sz="4" w:space="0" w:color="auto"/>
            </w:tcBorders>
            <w:shd w:val="clear" w:color="auto" w:fill="auto"/>
            <w:vAlign w:val="center"/>
            <w:hideMark/>
          </w:tcPr>
          <w:p w14:paraId="798492C3" w14:textId="77777777" w:rsidR="00CF547B" w:rsidRPr="00CF547B" w:rsidRDefault="00CF547B">
            <w:pPr>
              <w:jc w:val="center"/>
              <w:rPr>
                <w:b/>
                <w:bCs/>
                <w:color w:val="000000"/>
                <w:sz w:val="18"/>
                <w:szCs w:val="18"/>
              </w:rPr>
            </w:pPr>
            <w:r w:rsidRPr="00CF547B">
              <w:rPr>
                <w:b/>
                <w:bCs/>
                <w:color w:val="000000"/>
                <w:sz w:val="18"/>
                <w:szCs w:val="18"/>
              </w:rPr>
              <w:t>X2 = 5.2154*</w:t>
            </w:r>
          </w:p>
        </w:tc>
        <w:tc>
          <w:tcPr>
            <w:tcW w:w="1584" w:type="dxa"/>
            <w:tcBorders>
              <w:top w:val="nil"/>
              <w:left w:val="nil"/>
              <w:bottom w:val="single" w:sz="4" w:space="0" w:color="auto"/>
              <w:right w:val="single" w:sz="4" w:space="0" w:color="auto"/>
            </w:tcBorders>
            <w:shd w:val="clear" w:color="auto" w:fill="auto"/>
            <w:vAlign w:val="center"/>
            <w:hideMark/>
          </w:tcPr>
          <w:p w14:paraId="6DFF3D0C" w14:textId="77777777" w:rsidR="00CF547B" w:rsidRPr="00CF547B" w:rsidRDefault="00CF547B">
            <w:pPr>
              <w:jc w:val="center"/>
              <w:rPr>
                <w:color w:val="000000"/>
                <w:sz w:val="18"/>
                <w:szCs w:val="18"/>
              </w:rPr>
            </w:pPr>
            <w:r w:rsidRPr="00CF547B">
              <w:rPr>
                <w:color w:val="000000"/>
                <w:sz w:val="18"/>
                <w:szCs w:val="18"/>
              </w:rPr>
              <w:t>X2 = 0.0259</w:t>
            </w:r>
          </w:p>
        </w:tc>
        <w:tc>
          <w:tcPr>
            <w:tcW w:w="1584" w:type="dxa"/>
            <w:tcBorders>
              <w:top w:val="nil"/>
              <w:left w:val="nil"/>
              <w:bottom w:val="single" w:sz="4" w:space="0" w:color="auto"/>
              <w:right w:val="single" w:sz="4" w:space="0" w:color="auto"/>
            </w:tcBorders>
            <w:shd w:val="clear" w:color="auto" w:fill="auto"/>
            <w:vAlign w:val="center"/>
            <w:hideMark/>
          </w:tcPr>
          <w:p w14:paraId="73D5D916" w14:textId="77777777" w:rsidR="00CF547B" w:rsidRPr="00CF547B" w:rsidRDefault="00CF547B">
            <w:pPr>
              <w:jc w:val="center"/>
              <w:rPr>
                <w:color w:val="000000"/>
                <w:sz w:val="18"/>
                <w:szCs w:val="18"/>
              </w:rPr>
            </w:pPr>
            <w:r w:rsidRPr="00CF547B">
              <w:rPr>
                <w:color w:val="000000"/>
                <w:sz w:val="18"/>
                <w:szCs w:val="18"/>
              </w:rPr>
              <w:t>X2 = 0.2191</w:t>
            </w:r>
          </w:p>
        </w:tc>
        <w:tc>
          <w:tcPr>
            <w:tcW w:w="1584" w:type="dxa"/>
            <w:tcBorders>
              <w:top w:val="nil"/>
              <w:left w:val="nil"/>
              <w:bottom w:val="single" w:sz="4" w:space="0" w:color="auto"/>
              <w:right w:val="single" w:sz="4" w:space="0" w:color="auto"/>
            </w:tcBorders>
            <w:shd w:val="clear" w:color="auto" w:fill="auto"/>
            <w:vAlign w:val="center"/>
            <w:hideMark/>
          </w:tcPr>
          <w:p w14:paraId="6DF61833" w14:textId="77777777" w:rsidR="00CF547B" w:rsidRPr="00CF547B" w:rsidRDefault="00CF547B">
            <w:pPr>
              <w:jc w:val="center"/>
              <w:rPr>
                <w:color w:val="000000"/>
                <w:sz w:val="18"/>
                <w:szCs w:val="18"/>
              </w:rPr>
            </w:pPr>
            <w:r w:rsidRPr="00CF547B">
              <w:rPr>
                <w:color w:val="000000"/>
                <w:sz w:val="18"/>
                <w:szCs w:val="18"/>
              </w:rPr>
              <w:t>X2 = 0.6711</w:t>
            </w:r>
          </w:p>
        </w:tc>
        <w:tc>
          <w:tcPr>
            <w:tcW w:w="720" w:type="dxa"/>
            <w:tcBorders>
              <w:top w:val="nil"/>
              <w:left w:val="nil"/>
              <w:bottom w:val="single" w:sz="4" w:space="0" w:color="auto"/>
              <w:right w:val="single" w:sz="4" w:space="0" w:color="auto"/>
            </w:tcBorders>
            <w:shd w:val="clear" w:color="auto" w:fill="auto"/>
            <w:vAlign w:val="center"/>
            <w:hideMark/>
          </w:tcPr>
          <w:p w14:paraId="150B5C6F" w14:textId="77777777" w:rsidR="00CF547B" w:rsidRPr="00CF547B" w:rsidRDefault="00CF547B">
            <w:pPr>
              <w:jc w:val="center"/>
              <w:rPr>
                <w:color w:val="000000"/>
                <w:sz w:val="18"/>
                <w:szCs w:val="18"/>
              </w:rPr>
            </w:pPr>
            <w:r w:rsidRPr="00CF547B">
              <w:rPr>
                <w:color w:val="000000"/>
                <w:sz w:val="18"/>
                <w:szCs w:val="18"/>
              </w:rPr>
              <w:t>0.270</w:t>
            </w:r>
          </w:p>
        </w:tc>
        <w:tc>
          <w:tcPr>
            <w:tcW w:w="720" w:type="dxa"/>
            <w:tcBorders>
              <w:top w:val="nil"/>
              <w:left w:val="nil"/>
              <w:bottom w:val="single" w:sz="4" w:space="0" w:color="auto"/>
              <w:right w:val="single" w:sz="4" w:space="0" w:color="auto"/>
            </w:tcBorders>
            <w:shd w:val="clear" w:color="auto" w:fill="auto"/>
            <w:vAlign w:val="center"/>
            <w:hideMark/>
          </w:tcPr>
          <w:p w14:paraId="6FE5C432" w14:textId="77777777" w:rsidR="00CF547B" w:rsidRPr="00CF547B" w:rsidRDefault="00CF547B">
            <w:pPr>
              <w:jc w:val="center"/>
              <w:rPr>
                <w:color w:val="000000"/>
                <w:sz w:val="18"/>
                <w:szCs w:val="18"/>
              </w:rPr>
            </w:pPr>
            <w:r w:rsidRPr="00CF547B">
              <w:rPr>
                <w:color w:val="000000"/>
                <w:sz w:val="18"/>
                <w:szCs w:val="18"/>
              </w:rPr>
              <w:t>0.270</w:t>
            </w:r>
          </w:p>
        </w:tc>
      </w:tr>
      <w:tr w:rsidR="00962A68" w:rsidRPr="00CF547B" w14:paraId="6EDFD93B" w14:textId="77777777" w:rsidTr="00FA55EC">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2B239FF9" w14:textId="5BBBDA64" w:rsidR="00CF547B" w:rsidRPr="00CF547B" w:rsidRDefault="00E0009B">
            <w:pPr>
              <w:jc w:val="center"/>
              <w:rPr>
                <w:color w:val="000000"/>
                <w:sz w:val="18"/>
                <w:szCs w:val="18"/>
              </w:rPr>
            </w:pPr>
            <w:proofErr w:type="spellStart"/>
            <w:r>
              <w:rPr>
                <w:color w:val="000000"/>
                <w:sz w:val="18"/>
                <w:szCs w:val="18"/>
              </w:rPr>
              <w:t>d</w:t>
            </w:r>
            <w:r w:rsidR="00CF547B" w:rsidRPr="00CF547B">
              <w:rPr>
                <w:color w:val="000000"/>
                <w:sz w:val="18"/>
                <w:szCs w:val="18"/>
              </w:rPr>
              <w:t>f</w:t>
            </w:r>
            <w:proofErr w:type="spellEnd"/>
          </w:p>
        </w:tc>
        <w:tc>
          <w:tcPr>
            <w:tcW w:w="1584" w:type="dxa"/>
            <w:tcBorders>
              <w:top w:val="nil"/>
              <w:left w:val="nil"/>
              <w:bottom w:val="single" w:sz="4" w:space="0" w:color="auto"/>
              <w:right w:val="single" w:sz="4" w:space="0" w:color="auto"/>
            </w:tcBorders>
            <w:shd w:val="clear" w:color="auto" w:fill="auto"/>
            <w:vAlign w:val="center"/>
            <w:hideMark/>
          </w:tcPr>
          <w:p w14:paraId="10BCD852"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37C3727E"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600C2829"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4D6D854F"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7DA00E6C"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00564691"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08DDC993" w14:textId="77777777" w:rsidR="00CF547B" w:rsidRPr="00CF547B" w:rsidRDefault="00CF547B">
            <w:pPr>
              <w:jc w:val="center"/>
              <w:rPr>
                <w:color w:val="000000"/>
                <w:sz w:val="18"/>
                <w:szCs w:val="18"/>
              </w:rPr>
            </w:pPr>
            <w:r w:rsidRPr="00CF547B">
              <w:rPr>
                <w:color w:val="000000"/>
                <w:sz w:val="18"/>
                <w:szCs w:val="18"/>
              </w:rPr>
              <w:t>1</w:t>
            </w:r>
          </w:p>
        </w:tc>
        <w:tc>
          <w:tcPr>
            <w:tcW w:w="720" w:type="dxa"/>
            <w:tcBorders>
              <w:top w:val="nil"/>
              <w:left w:val="nil"/>
              <w:bottom w:val="single" w:sz="4" w:space="0" w:color="auto"/>
              <w:right w:val="single" w:sz="4" w:space="0" w:color="auto"/>
            </w:tcBorders>
            <w:shd w:val="clear" w:color="auto" w:fill="auto"/>
            <w:vAlign w:val="center"/>
            <w:hideMark/>
          </w:tcPr>
          <w:p w14:paraId="3F8AB5EA"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4771ABFD" w14:textId="77777777" w:rsidR="00CF547B" w:rsidRPr="00CF547B" w:rsidRDefault="00CF547B">
            <w:pPr>
              <w:jc w:val="center"/>
              <w:rPr>
                <w:color w:val="000000"/>
                <w:sz w:val="18"/>
                <w:szCs w:val="18"/>
              </w:rPr>
            </w:pPr>
            <w:r w:rsidRPr="00CF547B">
              <w:rPr>
                <w:color w:val="000000"/>
                <w:sz w:val="18"/>
                <w:szCs w:val="18"/>
              </w:rPr>
              <w:t> </w:t>
            </w:r>
          </w:p>
        </w:tc>
      </w:tr>
    </w:tbl>
    <w:p w14:paraId="70BE6AE7" w14:textId="6ECA8D27" w:rsidR="00CF547B" w:rsidRPr="00C25F1C" w:rsidRDefault="00CF547B" w:rsidP="00546B07">
      <w:pPr>
        <w:spacing w:line="360" w:lineRule="auto"/>
        <w:rPr>
          <w:rFonts w:asciiTheme="minorHAnsi" w:hAnsiTheme="minorHAnsi" w:cstheme="minorHAnsi"/>
        </w:rPr>
        <w:sectPr w:rsidR="00CF547B" w:rsidRPr="00C25F1C" w:rsidSect="00A76C40">
          <w:pgSz w:w="15840" w:h="12240" w:orient="landscape"/>
          <w:pgMar w:top="1440" w:right="1440" w:bottom="1440" w:left="1440" w:header="720" w:footer="720" w:gutter="0"/>
          <w:lnNumType w:countBy="1" w:restart="continuous"/>
          <w:cols w:space="720"/>
          <w:docGrid w:linePitch="360"/>
        </w:sectPr>
      </w:pPr>
    </w:p>
    <w:p w14:paraId="7AD82F91" w14:textId="43DB484F" w:rsidR="002D39D6" w:rsidRDefault="00E86314" w:rsidP="00E86314">
      <w:r w:rsidRPr="009573A1">
        <w:rPr>
          <w:b/>
          <w:bCs/>
        </w:rPr>
        <w:lastRenderedPageBreak/>
        <w:t xml:space="preserve">Figure </w:t>
      </w:r>
      <w:r w:rsidR="00781923">
        <w:rPr>
          <w:b/>
          <w:bCs/>
        </w:rPr>
        <w:t>5</w:t>
      </w:r>
      <w:r w:rsidRPr="009573A1">
        <w:t>. Effects of spring VPD CV of seed source origin and plasticity treatment on a) root biomass</w:t>
      </w:r>
      <w:r w:rsidR="0029010F">
        <w:t xml:space="preserve"> and </w:t>
      </w:r>
      <w:r w:rsidRPr="009573A1">
        <w:t xml:space="preserve">b) </w:t>
      </w:r>
      <w:r w:rsidR="0029010F">
        <w:t>RGR</w:t>
      </w:r>
      <w:r w:rsidRPr="009573A1">
        <w:t>, traits where the response of the offspring to OT and PT was modulated by seed source spring VPD CV (OT x PT x sVPD-CV = significant). Grey areas represent SE.</w:t>
      </w:r>
    </w:p>
    <w:p w14:paraId="06A65130" w14:textId="5BDDAB82" w:rsidR="009B061B" w:rsidRDefault="00634FDF" w:rsidP="009E3342">
      <w:r w:rsidRPr="00634FDF">
        <w:rPr>
          <w:noProof/>
          <w:sz w:val="22"/>
          <w:szCs w:val="22"/>
        </w:rPr>
        <mc:AlternateContent>
          <mc:Choice Requires="wpg">
            <w:drawing>
              <wp:anchor distT="0" distB="0" distL="114300" distR="114300" simplePos="0" relativeHeight="251729920" behindDoc="0" locked="0" layoutInCell="1" allowOverlap="1" wp14:anchorId="3860475C" wp14:editId="63E59CF5">
                <wp:simplePos x="0" y="0"/>
                <wp:positionH relativeFrom="column">
                  <wp:posOffset>0</wp:posOffset>
                </wp:positionH>
                <wp:positionV relativeFrom="paragraph">
                  <wp:posOffset>31750</wp:posOffset>
                </wp:positionV>
                <wp:extent cx="6343015" cy="5238115"/>
                <wp:effectExtent l="0" t="0" r="32385" b="0"/>
                <wp:wrapNone/>
                <wp:docPr id="146" name="Group 145">
                  <a:extLst xmlns:a="http://schemas.openxmlformats.org/drawingml/2006/main">
                    <a:ext uri="{FF2B5EF4-FFF2-40B4-BE49-F238E27FC236}">
                      <a16:creationId xmlns:a16="http://schemas.microsoft.com/office/drawing/2014/main" id="{F07DDDC4-7714-89D2-F2F3-0D98A2E3523D}"/>
                    </a:ext>
                  </a:extLst>
                </wp:docPr>
                <wp:cNvGraphicFramePr/>
                <a:graphic xmlns:a="http://schemas.openxmlformats.org/drawingml/2006/main">
                  <a:graphicData uri="http://schemas.microsoft.com/office/word/2010/wordprocessingGroup">
                    <wpg:wgp>
                      <wpg:cNvGrpSpPr/>
                      <wpg:grpSpPr>
                        <a:xfrm>
                          <a:off x="0" y="0"/>
                          <a:ext cx="6343015" cy="5238115"/>
                          <a:chOff x="0" y="0"/>
                          <a:chExt cx="6343375" cy="5238413"/>
                        </a:xfrm>
                      </wpg:grpSpPr>
                      <wpg:grpSp>
                        <wpg:cNvPr id="73591950" name="Group 73591950">
                          <a:extLst>
                            <a:ext uri="{FF2B5EF4-FFF2-40B4-BE49-F238E27FC236}">
                              <a16:creationId xmlns:a16="http://schemas.microsoft.com/office/drawing/2014/main" id="{33FFC9CA-0835-B271-B1E3-899F710B677B}"/>
                            </a:ext>
                          </a:extLst>
                        </wpg:cNvPr>
                        <wpg:cNvGrpSpPr/>
                        <wpg:grpSpPr>
                          <a:xfrm>
                            <a:off x="0" y="0"/>
                            <a:ext cx="6343375" cy="5238413"/>
                            <a:chOff x="0" y="0"/>
                            <a:chExt cx="6343375" cy="5238413"/>
                          </a:xfrm>
                        </wpg:grpSpPr>
                        <pic:pic xmlns:pic="http://schemas.openxmlformats.org/drawingml/2006/picture">
                          <pic:nvPicPr>
                            <pic:cNvPr id="2069377245" name="Graphic 21">
                              <a:extLst>
                                <a:ext uri="{FF2B5EF4-FFF2-40B4-BE49-F238E27FC236}">
                                  <a16:creationId xmlns:a16="http://schemas.microsoft.com/office/drawing/2014/main" id="{7445EDB9-58FF-F38C-A561-3E2CE21C3D9F}"/>
                                </a:ext>
                              </a:extLst>
                            </pic:cNvPr>
                            <pic:cNvPicPr>
                              <a:picLocks noChangeAspect="1"/>
                            </pic:cNvPicPr>
                          </pic:nvPicPr>
                          <pic:blipFill>
                            <a:blip r:embed="rId49">
                              <a:extLst>
                                <a:ext uri="{96DAC541-7B7A-43D3-8B79-37D633B846F1}">
                                  <asvg:svgBlip xmlns:asvg="http://schemas.microsoft.com/office/drawing/2016/SVG/main" r:embed="rId50"/>
                                </a:ext>
                              </a:extLst>
                            </a:blip>
                            <a:stretch>
                              <a:fillRect/>
                            </a:stretch>
                          </pic:blipFill>
                          <pic:spPr>
                            <a:xfrm>
                              <a:off x="2633601" y="2495213"/>
                              <a:ext cx="2743200" cy="2743200"/>
                            </a:xfrm>
                            <a:prstGeom prst="rect">
                              <a:avLst/>
                            </a:prstGeom>
                          </pic:spPr>
                        </pic:pic>
                        <pic:pic xmlns:pic="http://schemas.openxmlformats.org/drawingml/2006/picture">
                          <pic:nvPicPr>
                            <pic:cNvPr id="1029093526" name="Graphic 23">
                              <a:extLst>
                                <a:ext uri="{FF2B5EF4-FFF2-40B4-BE49-F238E27FC236}">
                                  <a16:creationId xmlns:a16="http://schemas.microsoft.com/office/drawing/2014/main" id="{91482386-F072-F031-19EC-EC9AB33983E6}"/>
                                </a:ext>
                              </a:extLst>
                            </pic:cNvPr>
                            <pic:cNvPicPr>
                              <a:picLocks noChangeAspect="1"/>
                            </pic:cNvPicPr>
                          </pic:nvPicPr>
                          <pic:blipFill>
                            <a:blip r:embed="rId51">
                              <a:extLst>
                                <a:ext uri="{96DAC541-7B7A-43D3-8B79-37D633B846F1}">
                                  <asvg:svgBlip xmlns:asvg="http://schemas.microsoft.com/office/drawing/2016/SVG/main" r:embed="rId52"/>
                                </a:ext>
                              </a:extLst>
                            </a:blip>
                            <a:stretch>
                              <a:fillRect/>
                            </a:stretch>
                          </pic:blipFill>
                          <pic:spPr>
                            <a:xfrm>
                              <a:off x="0" y="2495213"/>
                              <a:ext cx="2743200" cy="2743200"/>
                            </a:xfrm>
                            <a:prstGeom prst="rect">
                              <a:avLst/>
                            </a:prstGeom>
                          </pic:spPr>
                        </pic:pic>
                        <pic:pic xmlns:pic="http://schemas.openxmlformats.org/drawingml/2006/picture">
                          <pic:nvPicPr>
                            <pic:cNvPr id="497118310" name="Graphic 25">
                              <a:extLst>
                                <a:ext uri="{FF2B5EF4-FFF2-40B4-BE49-F238E27FC236}">
                                  <a16:creationId xmlns:a16="http://schemas.microsoft.com/office/drawing/2014/main" id="{E9A65BC9-211A-DE05-E0B6-19749A177329}"/>
                                </a:ext>
                              </a:extLst>
                            </pic:cNvPr>
                            <pic:cNvPicPr>
                              <a:picLocks noChangeAspect="1"/>
                            </pic:cNvPicPr>
                          </pic:nvPicPr>
                          <pic:blipFill>
                            <a:blip r:embed="rId53">
                              <a:extLst>
                                <a:ext uri="{96DAC541-7B7A-43D3-8B79-37D633B846F1}">
                                  <asvg:svgBlip xmlns:asvg="http://schemas.microsoft.com/office/drawing/2016/SVG/main" r:embed="rId54"/>
                                </a:ext>
                              </a:extLst>
                            </a:blip>
                            <a:stretch>
                              <a:fillRect/>
                            </a:stretch>
                          </pic:blipFill>
                          <pic:spPr>
                            <a:xfrm>
                              <a:off x="2627452" y="0"/>
                              <a:ext cx="2743200" cy="2743200"/>
                            </a:xfrm>
                            <a:prstGeom prst="rect">
                              <a:avLst/>
                            </a:prstGeom>
                          </pic:spPr>
                        </pic:pic>
                        <pic:pic xmlns:pic="http://schemas.openxmlformats.org/drawingml/2006/picture">
                          <pic:nvPicPr>
                            <pic:cNvPr id="1436204080" name="Graphic 27">
                              <a:extLst>
                                <a:ext uri="{FF2B5EF4-FFF2-40B4-BE49-F238E27FC236}">
                                  <a16:creationId xmlns:a16="http://schemas.microsoft.com/office/drawing/2014/main" id="{11E014B5-D15A-4D99-5690-4E2688176754}"/>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0" y="0"/>
                              <a:ext cx="2743200" cy="2743200"/>
                            </a:xfrm>
                            <a:prstGeom prst="rect">
                              <a:avLst/>
                            </a:prstGeom>
                          </pic:spPr>
                        </pic:pic>
                        <wps:wsp>
                          <wps:cNvPr id="1759812420" name="Rectangle 1759812420">
                            <a:extLst>
                              <a:ext uri="{FF2B5EF4-FFF2-40B4-BE49-F238E27FC236}">
                                <a16:creationId xmlns:a16="http://schemas.microsoft.com/office/drawing/2014/main" id="{E5EE4A0F-2B60-2A78-F9E2-59DDF4DF9861}"/>
                              </a:ext>
                            </a:extLst>
                          </wps:cNvPr>
                          <wps:cNvSpPr/>
                          <wps:spPr>
                            <a:xfrm>
                              <a:off x="892523" y="2506788"/>
                              <a:ext cx="4236335" cy="17362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96666226" name="Rectangle 1396666226">
                            <a:extLst>
                              <a:ext uri="{FF2B5EF4-FFF2-40B4-BE49-F238E27FC236}">
                                <a16:creationId xmlns:a16="http://schemas.microsoft.com/office/drawing/2014/main" id="{DA70ED03-D72D-8903-77D0-A321727D8083}"/>
                              </a:ext>
                            </a:extLst>
                          </wps:cNvPr>
                          <wps:cNvSpPr/>
                          <wps:spPr>
                            <a:xfrm>
                              <a:off x="2651294" y="309000"/>
                              <a:ext cx="173620" cy="161056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70167687" name="Rectangle 1070167687">
                            <a:extLst>
                              <a:ext uri="{FF2B5EF4-FFF2-40B4-BE49-F238E27FC236}">
                                <a16:creationId xmlns:a16="http://schemas.microsoft.com/office/drawing/2014/main" id="{70F8B971-7029-6D96-36B9-75C81394E1C8}"/>
                              </a:ext>
                            </a:extLst>
                          </wps:cNvPr>
                          <wps:cNvSpPr/>
                          <wps:spPr>
                            <a:xfrm>
                              <a:off x="2666262" y="3052200"/>
                              <a:ext cx="173620" cy="161056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09396548" name="TextBox 117">
                            <a:extLst>
                              <a:ext uri="{FF2B5EF4-FFF2-40B4-BE49-F238E27FC236}">
                                <a16:creationId xmlns:a16="http://schemas.microsoft.com/office/drawing/2014/main" id="{1668F6F9-D387-EBE1-D1BB-6DD2A2AA40C2}"/>
                              </a:ext>
                            </a:extLst>
                          </wps:cNvPr>
                          <wps:cNvSpPr txBox="1"/>
                          <wps:spPr>
                            <a:xfrm>
                              <a:off x="465639" y="213862"/>
                              <a:ext cx="330200" cy="274320"/>
                            </a:xfrm>
                            <a:prstGeom prst="rect">
                              <a:avLst/>
                            </a:prstGeom>
                            <a:noFill/>
                          </wps:spPr>
                          <wps:txbx>
                            <w:txbxContent>
                              <w:p w14:paraId="3758B5D4"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wps:txbx>
                          <wps:bodyPr wrap="square" rtlCol="0">
                            <a:spAutoFit/>
                          </wps:bodyPr>
                        </wps:wsp>
                        <wps:wsp>
                          <wps:cNvPr id="1857141427" name="TextBox 118">
                            <a:extLst>
                              <a:ext uri="{FF2B5EF4-FFF2-40B4-BE49-F238E27FC236}">
                                <a16:creationId xmlns:a16="http://schemas.microsoft.com/office/drawing/2014/main" id="{BF8E564F-2D2E-01B9-A5BE-C63E7799B5E3}"/>
                              </a:ext>
                            </a:extLst>
                          </wps:cNvPr>
                          <wps:cNvSpPr txBox="1"/>
                          <wps:spPr>
                            <a:xfrm>
                              <a:off x="465664" y="2714114"/>
                              <a:ext cx="330345" cy="276999"/>
                            </a:xfrm>
                            <a:prstGeom prst="rect">
                              <a:avLst/>
                            </a:prstGeom>
                            <a:noFill/>
                          </wps:spPr>
                          <wps:txbx>
                            <w:txbxContent>
                              <w:p w14:paraId="61446313"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wps:txbx>
                          <wps:bodyPr wrap="square" rtlCol="0">
                            <a:spAutoFit/>
                          </wps:bodyPr>
                        </wps:wsp>
                        <wpg:grpSp>
                          <wpg:cNvPr id="1225428277" name="Group 1225428277">
                            <a:extLst>
                              <a:ext uri="{FF2B5EF4-FFF2-40B4-BE49-F238E27FC236}">
                                <a16:creationId xmlns:a16="http://schemas.microsoft.com/office/drawing/2014/main" id="{6387565A-27DD-EBF7-3E34-BC0B99DA64C5}"/>
                              </a:ext>
                            </a:extLst>
                          </wpg:cNvPr>
                          <wpg:cNvGrpSpPr/>
                          <wpg:grpSpPr>
                            <a:xfrm>
                              <a:off x="5392571" y="840637"/>
                              <a:ext cx="950804" cy="1037014"/>
                              <a:chOff x="5392571" y="840637"/>
                              <a:chExt cx="950804" cy="1037014"/>
                            </a:xfrm>
                          </wpg:grpSpPr>
                          <wps:wsp>
                            <wps:cNvPr id="1482271284" name="TextBox 39">
                              <a:extLst>
                                <a:ext uri="{FF2B5EF4-FFF2-40B4-BE49-F238E27FC236}">
                                  <a16:creationId xmlns:a16="http://schemas.microsoft.com/office/drawing/2014/main" id="{8C9F6AAE-2490-F8B7-E836-D392F2A77296}"/>
                                </a:ext>
                              </a:extLst>
                            </wps:cNvPr>
                            <wps:cNvSpPr txBox="1"/>
                            <wps:spPr>
                              <a:xfrm>
                                <a:off x="5392571" y="840637"/>
                                <a:ext cx="411503" cy="1037014"/>
                              </a:xfrm>
                              <a:prstGeom prst="rect">
                                <a:avLst/>
                              </a:prstGeom>
                              <a:noFill/>
                            </wps:spPr>
                            <wps:txbx>
                              <w:txbxContent>
                                <w:p w14:paraId="1799C0AC"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CC</w:t>
                                  </w:r>
                                </w:p>
                                <w:p w14:paraId="308E20C9" w14:textId="77777777" w:rsidR="00DE21D9" w:rsidRPr="00DE21D9" w:rsidRDefault="00DE21D9" w:rsidP="00634FDF">
                                  <w:pPr>
                                    <w:rPr>
                                      <w:rFonts w:ascii="Helvetica" w:hAnsi="Helvetica" w:cstheme="minorBidi"/>
                                      <w:b/>
                                      <w:bCs/>
                                      <w:color w:val="000000" w:themeColor="text1"/>
                                      <w:kern w:val="24"/>
                                      <w:sz w:val="12"/>
                                      <w:szCs w:val="12"/>
                                    </w:rPr>
                                  </w:pPr>
                                </w:p>
                                <w:p w14:paraId="00814820"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DC</w:t>
                                  </w:r>
                                </w:p>
                                <w:p w14:paraId="72AEB997" w14:textId="77777777" w:rsidR="00DE21D9" w:rsidRPr="00DE21D9" w:rsidRDefault="00DE21D9" w:rsidP="00634FDF">
                                  <w:pPr>
                                    <w:rPr>
                                      <w:rFonts w:ascii="Helvetica" w:hAnsi="Helvetica" w:cstheme="minorBidi"/>
                                      <w:b/>
                                      <w:bCs/>
                                      <w:color w:val="000000" w:themeColor="text1"/>
                                      <w:kern w:val="24"/>
                                      <w:sz w:val="12"/>
                                      <w:szCs w:val="12"/>
                                    </w:rPr>
                                  </w:pPr>
                                </w:p>
                                <w:p w14:paraId="7AB8AB98"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CD</w:t>
                                  </w:r>
                                </w:p>
                                <w:p w14:paraId="6CD16023" w14:textId="77777777" w:rsidR="00DE21D9" w:rsidRPr="00DE21D9" w:rsidRDefault="00DE21D9" w:rsidP="00634FDF">
                                  <w:pPr>
                                    <w:rPr>
                                      <w:rFonts w:ascii="Helvetica" w:hAnsi="Helvetica" w:cstheme="minorBidi"/>
                                      <w:b/>
                                      <w:bCs/>
                                      <w:color w:val="000000" w:themeColor="text1"/>
                                      <w:kern w:val="24"/>
                                      <w:sz w:val="12"/>
                                      <w:szCs w:val="12"/>
                                    </w:rPr>
                                  </w:pPr>
                                </w:p>
                                <w:p w14:paraId="199BDA5D"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DD</w:t>
                                  </w:r>
                                </w:p>
                              </w:txbxContent>
                            </wps:txbx>
                            <wps:bodyPr wrap="square" rtlCol="0">
                              <a:spAutoFit/>
                            </wps:bodyPr>
                          </wps:wsp>
                          <wps:wsp>
                            <wps:cNvPr id="1502993087" name="Straight Connector 1502993087">
                              <a:extLst>
                                <a:ext uri="{FF2B5EF4-FFF2-40B4-BE49-F238E27FC236}">
                                  <a16:creationId xmlns:a16="http://schemas.microsoft.com/office/drawing/2014/main" id="{1F3BDDEA-CF77-A496-7DA7-3B626C075E1A}"/>
                                </a:ext>
                              </a:extLst>
                            </wps:cNvPr>
                            <wps:cNvCnPr>
                              <a:cxnSpLocks/>
                            </wps:cNvCnPr>
                            <wps:spPr>
                              <a:xfrm>
                                <a:off x="5781906" y="962954"/>
                                <a:ext cx="557784" cy="0"/>
                              </a:xfrm>
                              <a:prstGeom prst="line">
                                <a:avLst/>
                              </a:prstGeom>
                              <a:ln w="34925">
                                <a:solidFill>
                                  <a:srgbClr val="37699B"/>
                                </a:solidFill>
                              </a:ln>
                            </wps:spPr>
                            <wps:style>
                              <a:lnRef idx="1">
                                <a:schemeClr val="accent1"/>
                              </a:lnRef>
                              <a:fillRef idx="0">
                                <a:schemeClr val="accent1"/>
                              </a:fillRef>
                              <a:effectRef idx="0">
                                <a:schemeClr val="accent1"/>
                              </a:effectRef>
                              <a:fontRef idx="minor">
                                <a:schemeClr val="tx1"/>
                              </a:fontRef>
                            </wps:style>
                            <wps:bodyPr/>
                          </wps:wsp>
                          <wps:wsp>
                            <wps:cNvPr id="466445815" name="Straight Connector 466445815">
                              <a:extLst>
                                <a:ext uri="{FF2B5EF4-FFF2-40B4-BE49-F238E27FC236}">
                                  <a16:creationId xmlns:a16="http://schemas.microsoft.com/office/drawing/2014/main" id="{429909C2-C968-2052-F526-68D367ED4D8E}"/>
                                </a:ext>
                              </a:extLst>
                            </wps:cNvPr>
                            <wps:cNvCnPr/>
                            <wps:spPr>
                              <a:xfrm>
                                <a:off x="5772383" y="1479396"/>
                                <a:ext cx="164592" cy="0"/>
                              </a:xfrm>
                              <a:prstGeom prst="line">
                                <a:avLst/>
                              </a:prstGeom>
                              <a:ln w="34925">
                                <a:solidFill>
                                  <a:srgbClr val="BCAB51"/>
                                </a:solidFill>
                              </a:ln>
                            </wps:spPr>
                            <wps:style>
                              <a:lnRef idx="2">
                                <a:schemeClr val="accent1"/>
                              </a:lnRef>
                              <a:fillRef idx="0">
                                <a:schemeClr val="accent1"/>
                              </a:fillRef>
                              <a:effectRef idx="1">
                                <a:schemeClr val="accent1"/>
                              </a:effectRef>
                              <a:fontRef idx="minor">
                                <a:schemeClr val="tx1"/>
                              </a:fontRef>
                            </wps:style>
                            <wps:bodyPr/>
                          </wps:wsp>
                          <wps:wsp>
                            <wps:cNvPr id="1211441811" name="Straight Connector 1211441811">
                              <a:extLst>
                                <a:ext uri="{FF2B5EF4-FFF2-40B4-BE49-F238E27FC236}">
                                  <a16:creationId xmlns:a16="http://schemas.microsoft.com/office/drawing/2014/main" id="{29C657C6-934E-412E-DB0D-2BF182FF7FF6}"/>
                                </a:ext>
                              </a:extLst>
                            </wps:cNvPr>
                            <wps:cNvCnPr>
                              <a:cxnSpLocks/>
                            </wps:cNvCnPr>
                            <wps:spPr>
                              <a:xfrm>
                                <a:off x="6141330" y="1742952"/>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339829091" name="Straight Connector 1339829091">
                              <a:extLst>
                                <a:ext uri="{FF2B5EF4-FFF2-40B4-BE49-F238E27FC236}">
                                  <a16:creationId xmlns:a16="http://schemas.microsoft.com/office/drawing/2014/main" id="{BCA683A1-0F5C-4904-6320-9DE8015AA85B}"/>
                                </a:ext>
                              </a:extLst>
                            </wps:cNvPr>
                            <wps:cNvCnPr>
                              <a:cxnSpLocks/>
                            </wps:cNvCnPr>
                            <wps:spPr>
                              <a:xfrm>
                                <a:off x="6214215" y="1742954"/>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491258015" name="Straight Connector 1491258015">
                              <a:extLst>
                                <a:ext uri="{FF2B5EF4-FFF2-40B4-BE49-F238E27FC236}">
                                  <a16:creationId xmlns:a16="http://schemas.microsoft.com/office/drawing/2014/main" id="{CF521186-CF53-C1D6-63FE-711410BF50AB}"/>
                                </a:ext>
                              </a:extLst>
                            </wps:cNvPr>
                            <wps:cNvCnPr>
                              <a:cxnSpLocks/>
                            </wps:cNvCnPr>
                            <wps:spPr>
                              <a:xfrm>
                                <a:off x="6284605" y="1743638"/>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36003848" name="Straight Connector 136003848">
                              <a:extLst>
                                <a:ext uri="{FF2B5EF4-FFF2-40B4-BE49-F238E27FC236}">
                                  <a16:creationId xmlns:a16="http://schemas.microsoft.com/office/drawing/2014/main" id="{83E07C01-B9E7-9451-9D46-3587E07F9A7F}"/>
                                </a:ext>
                              </a:extLst>
                            </wps:cNvPr>
                            <wps:cNvCnPr>
                              <a:cxnSpLocks/>
                            </wps:cNvCnPr>
                            <wps:spPr>
                              <a:xfrm>
                                <a:off x="5928605" y="1742952"/>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337969045" name="Straight Connector 337969045">
                              <a:extLst>
                                <a:ext uri="{FF2B5EF4-FFF2-40B4-BE49-F238E27FC236}">
                                  <a16:creationId xmlns:a16="http://schemas.microsoft.com/office/drawing/2014/main" id="{F8CE8E8B-D312-1F9C-E643-A7FACF15E84A}"/>
                                </a:ext>
                              </a:extLst>
                            </wps:cNvPr>
                            <wps:cNvCnPr>
                              <a:cxnSpLocks/>
                            </wps:cNvCnPr>
                            <wps:spPr>
                              <a:xfrm>
                                <a:off x="5998315" y="1742954"/>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288669137" name="Straight Connector 288669137">
                              <a:extLst>
                                <a:ext uri="{FF2B5EF4-FFF2-40B4-BE49-F238E27FC236}">
                                  <a16:creationId xmlns:a16="http://schemas.microsoft.com/office/drawing/2014/main" id="{548C198B-F886-2424-CD74-C13AF9477F5D}"/>
                                </a:ext>
                              </a:extLst>
                            </wps:cNvPr>
                            <wps:cNvCnPr>
                              <a:cxnSpLocks/>
                            </wps:cNvCnPr>
                            <wps:spPr>
                              <a:xfrm>
                                <a:off x="6068705" y="1743638"/>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935949569" name="Straight Connector 1935949569">
                              <a:extLst>
                                <a:ext uri="{FF2B5EF4-FFF2-40B4-BE49-F238E27FC236}">
                                  <a16:creationId xmlns:a16="http://schemas.microsoft.com/office/drawing/2014/main" id="{6BCE5893-0F5F-43E9-F3C1-4334719605E1}"/>
                                </a:ext>
                              </a:extLst>
                            </wps:cNvPr>
                            <wps:cNvCnPr>
                              <a:cxnSpLocks/>
                            </wps:cNvCnPr>
                            <wps:spPr>
                              <a:xfrm>
                                <a:off x="5785590" y="1742954"/>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301638995" name="Straight Connector 1301638995">
                              <a:extLst>
                                <a:ext uri="{FF2B5EF4-FFF2-40B4-BE49-F238E27FC236}">
                                  <a16:creationId xmlns:a16="http://schemas.microsoft.com/office/drawing/2014/main" id="{A66E5874-7361-2C95-232C-F9766B87B1E8}"/>
                                </a:ext>
                              </a:extLst>
                            </wps:cNvPr>
                            <wps:cNvCnPr>
                              <a:cxnSpLocks/>
                            </wps:cNvCnPr>
                            <wps:spPr>
                              <a:xfrm>
                                <a:off x="5855980" y="1743638"/>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207932977" name="Straight Connector 207932977">
                              <a:extLst>
                                <a:ext uri="{FF2B5EF4-FFF2-40B4-BE49-F238E27FC236}">
                                  <a16:creationId xmlns:a16="http://schemas.microsoft.com/office/drawing/2014/main" id="{4F2BFACE-083E-320B-87D7-8D812CED611D}"/>
                                </a:ext>
                              </a:extLst>
                            </wps:cNvPr>
                            <wps:cNvCnPr/>
                            <wps:spPr>
                              <a:xfrm>
                                <a:off x="5975583" y="1479396"/>
                                <a:ext cx="164592" cy="0"/>
                              </a:xfrm>
                              <a:prstGeom prst="line">
                                <a:avLst/>
                              </a:prstGeom>
                              <a:ln w="34925">
                                <a:solidFill>
                                  <a:srgbClr val="BCAB51"/>
                                </a:solidFill>
                              </a:ln>
                            </wps:spPr>
                            <wps:style>
                              <a:lnRef idx="2">
                                <a:schemeClr val="accent1"/>
                              </a:lnRef>
                              <a:fillRef idx="0">
                                <a:schemeClr val="accent1"/>
                              </a:fillRef>
                              <a:effectRef idx="1">
                                <a:schemeClr val="accent1"/>
                              </a:effectRef>
                              <a:fontRef idx="minor">
                                <a:schemeClr val="tx1"/>
                              </a:fontRef>
                            </wps:style>
                            <wps:bodyPr/>
                          </wps:wsp>
                          <wps:wsp>
                            <wps:cNvPr id="1556350841" name="Straight Connector 1556350841">
                              <a:extLst>
                                <a:ext uri="{FF2B5EF4-FFF2-40B4-BE49-F238E27FC236}">
                                  <a16:creationId xmlns:a16="http://schemas.microsoft.com/office/drawing/2014/main" id="{6C270494-729D-4BB3-76CB-6D9FFE1E1E9C}"/>
                                </a:ext>
                              </a:extLst>
                            </wps:cNvPr>
                            <wps:cNvCnPr/>
                            <wps:spPr>
                              <a:xfrm>
                                <a:off x="6178783" y="1479396"/>
                                <a:ext cx="164592" cy="0"/>
                              </a:xfrm>
                              <a:prstGeom prst="line">
                                <a:avLst/>
                              </a:prstGeom>
                              <a:ln w="34925">
                                <a:solidFill>
                                  <a:srgbClr val="BCAB51"/>
                                </a:solidFill>
                              </a:ln>
                            </wps:spPr>
                            <wps:style>
                              <a:lnRef idx="2">
                                <a:schemeClr val="accent1"/>
                              </a:lnRef>
                              <a:fillRef idx="0">
                                <a:schemeClr val="accent1"/>
                              </a:fillRef>
                              <a:effectRef idx="1">
                                <a:schemeClr val="accent1"/>
                              </a:effectRef>
                              <a:fontRef idx="minor">
                                <a:schemeClr val="tx1"/>
                              </a:fontRef>
                            </wps:style>
                            <wps:bodyPr/>
                          </wps:wsp>
                          <wps:wsp>
                            <wps:cNvPr id="969166540" name="Straight Connector 969166540">
                              <a:extLst>
                                <a:ext uri="{FF2B5EF4-FFF2-40B4-BE49-F238E27FC236}">
                                  <a16:creationId xmlns:a16="http://schemas.microsoft.com/office/drawing/2014/main" id="{74113BE9-0F5F-644C-9BE9-582AD73B9135}"/>
                                </a:ext>
                              </a:extLst>
                            </wps:cNvPr>
                            <wps:cNvCnPr>
                              <a:cxnSpLocks/>
                            </wps:cNvCnPr>
                            <wps:spPr>
                              <a:xfrm>
                                <a:off x="6036555" y="1222252"/>
                                <a:ext cx="45720" cy="0"/>
                              </a:xfrm>
                              <a:prstGeom prst="line">
                                <a:avLst/>
                              </a:prstGeom>
                              <a:ln w="34925">
                                <a:solidFill>
                                  <a:srgbClr val="15752E"/>
                                </a:solidFill>
                              </a:ln>
                            </wps:spPr>
                            <wps:style>
                              <a:lnRef idx="2">
                                <a:schemeClr val="accent1"/>
                              </a:lnRef>
                              <a:fillRef idx="0">
                                <a:schemeClr val="accent1"/>
                              </a:fillRef>
                              <a:effectRef idx="1">
                                <a:schemeClr val="accent1"/>
                              </a:effectRef>
                              <a:fontRef idx="minor">
                                <a:schemeClr val="tx1"/>
                              </a:fontRef>
                            </wps:style>
                            <wps:bodyPr/>
                          </wps:wsp>
                          <wps:wsp>
                            <wps:cNvPr id="1902021788" name="Straight Connector 1902021788">
                              <a:extLst>
                                <a:ext uri="{FF2B5EF4-FFF2-40B4-BE49-F238E27FC236}">
                                  <a16:creationId xmlns:a16="http://schemas.microsoft.com/office/drawing/2014/main" id="{30CCFA07-A145-0221-05CF-252145EEC3B7}"/>
                                </a:ext>
                              </a:extLst>
                            </wps:cNvPr>
                            <wps:cNvCnPr>
                              <a:cxnSpLocks/>
                            </wps:cNvCnPr>
                            <wps:spPr>
                              <a:xfrm>
                                <a:off x="6141330" y="1222252"/>
                                <a:ext cx="192024" cy="0"/>
                              </a:xfrm>
                              <a:prstGeom prst="line">
                                <a:avLst/>
                              </a:prstGeom>
                              <a:ln w="34925">
                                <a:solidFill>
                                  <a:srgbClr val="15752E"/>
                                </a:solidFill>
                              </a:ln>
                            </wps:spPr>
                            <wps:style>
                              <a:lnRef idx="2">
                                <a:schemeClr val="accent1"/>
                              </a:lnRef>
                              <a:fillRef idx="0">
                                <a:schemeClr val="accent1"/>
                              </a:fillRef>
                              <a:effectRef idx="1">
                                <a:schemeClr val="accent1"/>
                              </a:effectRef>
                              <a:fontRef idx="minor">
                                <a:schemeClr val="tx1"/>
                              </a:fontRef>
                            </wps:style>
                            <wps:bodyPr/>
                          </wps:wsp>
                          <wps:wsp>
                            <wps:cNvPr id="1533080856" name="Straight Connector 1533080856">
                              <a:extLst>
                                <a:ext uri="{FF2B5EF4-FFF2-40B4-BE49-F238E27FC236}">
                                  <a16:creationId xmlns:a16="http://schemas.microsoft.com/office/drawing/2014/main" id="{98DED7E7-F1F8-6C08-3466-4661913E9199}"/>
                                </a:ext>
                              </a:extLst>
                            </wps:cNvPr>
                            <wps:cNvCnPr>
                              <a:cxnSpLocks/>
                            </wps:cNvCnPr>
                            <wps:spPr>
                              <a:xfrm>
                                <a:off x="5781907" y="1222129"/>
                                <a:ext cx="192024" cy="0"/>
                              </a:xfrm>
                              <a:prstGeom prst="line">
                                <a:avLst/>
                              </a:prstGeom>
                              <a:ln w="34925">
                                <a:solidFill>
                                  <a:srgbClr val="15752E"/>
                                </a:solidFill>
                              </a:ln>
                            </wps:spPr>
                            <wps:style>
                              <a:lnRef idx="2">
                                <a:schemeClr val="accent1"/>
                              </a:lnRef>
                              <a:fillRef idx="0">
                                <a:schemeClr val="accent1"/>
                              </a:fillRef>
                              <a:effectRef idx="1">
                                <a:schemeClr val="accent1"/>
                              </a:effectRef>
                              <a:fontRef idx="minor">
                                <a:schemeClr val="tx1"/>
                              </a:fontRef>
                            </wps:style>
                            <wps:bodyPr/>
                          </wps:wsp>
                        </wpg:grpSp>
                      </wpg:grpSp>
                      <wps:wsp>
                        <wps:cNvPr id="1227655297" name="Rectangle 1227655297">
                          <a:extLst>
                            <a:ext uri="{FF2B5EF4-FFF2-40B4-BE49-F238E27FC236}">
                              <a16:creationId xmlns:a16="http://schemas.microsoft.com/office/drawing/2014/main" id="{3307C5FE-CF56-871C-5C07-C7CF9D72E553}"/>
                            </a:ext>
                          </a:extLst>
                        </wps:cNvPr>
                        <wps:cNvSpPr/>
                        <wps:spPr>
                          <a:xfrm>
                            <a:off x="173887" y="6173"/>
                            <a:ext cx="5196765" cy="207701"/>
                          </a:xfrm>
                          <a:prstGeom prst="rect">
                            <a:avLst/>
                          </a:prstGeom>
                          <a:ln>
                            <a:no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860475C" id="Group 145" o:spid="_x0000_s1072" style="position:absolute;margin-left:0;margin-top:2.5pt;width:499.45pt;height:412.45pt;z-index:251729920" coordsize="63433,52384"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">
                <v:group id="Group 73591950" o:spid="_x0000_s1073" style="position:absolute;width:63433;height:52384" coordsize="63433,523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">
                  <v:shape id="Graphic 21" o:spid="_x0000_s1074" type="#_x0000_t75" style="position:absolute;left:26336;top:24952;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">
                    <v:imagedata r:id="rId57" o:title=""/>
                  </v:shape>
                  <v:shape id="Graphic 23" o:spid="_x0000_s1075" type="#_x0000_t75" style="position:absolute;top:24952;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">
                    <v:imagedata r:id="rId58" o:title=""/>
                  </v:shape>
                  <v:shape id="Graphic 25" o:spid="_x0000_s1076" type="#_x0000_t75" style="position:absolute;left:26274;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">
                    <v:imagedata r:id="rId59" o:title=""/>
                  </v:shape>
                  <v:shape id="Graphic 27" o:spid="_x0000_s1077" type="#_x0000_t75" style="position:absolute;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">
                    <v:imagedata r:id="rId60" o:title=""/>
                  </v:shape>
                  <v:rect id="Rectangle 1759812420" o:spid="_x0000_s1078" style="position:absolute;left:8925;top:25067;width:42363;height:1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" fillcolor="white [3212]" stroked="f" strokeweight="1pt"/>
                  <v:rect id="Rectangle 1396666226" o:spid="_x0000_s1079" style="position:absolute;left:26512;top:3090;width:1737;height:161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" fillcolor="white [3212]" stroked="f" strokeweight="1pt"/>
                  <v:rect id="Rectangle 1070167687" o:spid="_x0000_s1080" style="position:absolute;left:26662;top:30522;width:1736;height:161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" fillcolor="white [3212]" stroked="f" strokeweight="1pt"/>
                  <v:shape id="TextBox 117" o:spid="_x0000_s1081" type="#_x0000_t202" style="position:absolute;left:4656;top:2138;width:330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" filled="f" stroked="f">
                    <v:textbox style="mso-fit-shape-to-text:t">
                      <w:txbxContent>
                        <w:p w14:paraId="3758B5D4"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v:textbox>
                  </v:shape>
                  <v:shape id="TextBox 118" o:spid="_x0000_s1082" type="#_x0000_t202" style="position:absolute;left:4656;top:27141;width:3304;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" filled="f" stroked="f">
                    <v:textbox style="mso-fit-shape-to-text:t">
                      <w:txbxContent>
                        <w:p w14:paraId="61446313"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v:textbox>
                  </v:shape>
                  <v:group id="Group 1225428277" o:spid="_x0000_s1083" style="position:absolute;left:53925;top:8406;width:9508;height:10370" coordorigin="53925,8406" coordsize="9508,10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">
                    <v:shape id="TextBox 39" o:spid="_x0000_s1084" type="#_x0000_t202" style="position:absolute;left:53925;top:8406;width:4115;height:10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" filled="f" stroked="f">
                      <v:textbox style="mso-fit-shape-to-text:t">
                        <w:txbxContent>
                          <w:p w14:paraId="1799C0AC"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CC</w:t>
                            </w:r>
                          </w:p>
                          <w:p w14:paraId="308E20C9" w14:textId="77777777" w:rsidR="00DE21D9" w:rsidRPr="00DE21D9" w:rsidRDefault="00DE21D9" w:rsidP="00634FDF">
                            <w:pPr>
                              <w:rPr>
                                <w:rFonts w:ascii="Helvetica" w:hAnsi="Helvetica" w:cstheme="minorBidi"/>
                                <w:b/>
                                <w:bCs/>
                                <w:color w:val="000000" w:themeColor="text1"/>
                                <w:kern w:val="24"/>
                                <w:sz w:val="12"/>
                                <w:szCs w:val="12"/>
                              </w:rPr>
                            </w:pPr>
                          </w:p>
                          <w:p w14:paraId="00814820"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DC</w:t>
                            </w:r>
                          </w:p>
                          <w:p w14:paraId="72AEB997" w14:textId="77777777" w:rsidR="00DE21D9" w:rsidRPr="00DE21D9" w:rsidRDefault="00DE21D9" w:rsidP="00634FDF">
                            <w:pPr>
                              <w:rPr>
                                <w:rFonts w:ascii="Helvetica" w:hAnsi="Helvetica" w:cstheme="minorBidi"/>
                                <w:b/>
                                <w:bCs/>
                                <w:color w:val="000000" w:themeColor="text1"/>
                                <w:kern w:val="24"/>
                                <w:sz w:val="12"/>
                                <w:szCs w:val="12"/>
                              </w:rPr>
                            </w:pPr>
                          </w:p>
                          <w:p w14:paraId="7AB8AB98"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CD</w:t>
                            </w:r>
                          </w:p>
                          <w:p w14:paraId="6CD16023" w14:textId="77777777" w:rsidR="00DE21D9" w:rsidRPr="00DE21D9" w:rsidRDefault="00DE21D9" w:rsidP="00634FDF">
                            <w:pPr>
                              <w:rPr>
                                <w:rFonts w:ascii="Helvetica" w:hAnsi="Helvetica" w:cstheme="minorBidi"/>
                                <w:b/>
                                <w:bCs/>
                                <w:color w:val="000000" w:themeColor="text1"/>
                                <w:kern w:val="24"/>
                                <w:sz w:val="12"/>
                                <w:szCs w:val="12"/>
                              </w:rPr>
                            </w:pPr>
                          </w:p>
                          <w:p w14:paraId="199BDA5D"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DD</w:t>
                            </w:r>
                          </w:p>
                        </w:txbxContent>
                      </v:textbox>
                    </v:shape>
                    <v:line id="Straight Connector 1502993087" o:spid="_x0000_s1085" style="position:absolute;visibility:visible;mso-wrap-style:square" from="57819,9629" to="63396,96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" strokecolor="#37699b" strokeweight="2.75pt">
                      <v:stroke joinstyle="miter"/>
                      <o:lock v:ext="edit" shapetype="f"/>
                    </v:line>
                    <v:line id="Straight Connector 466445815" o:spid="_x0000_s1086" style="position:absolute;visibility:visible;mso-wrap-style:square" from="57723,14793" to="59369,147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" strokecolor="#bcab51" strokeweight="2.75pt">
                      <v:stroke joinstyle="miter"/>
                    </v:line>
                    <v:line id="Straight Connector 1211441811" o:spid="_x0000_s1087" style="position:absolute;visibility:visible;mso-wrap-style:square" from="61413,17429" to="61870,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" strokecolor="#a32b6b" strokeweight="2.75pt">
                      <v:stroke joinstyle="miter"/>
                      <o:lock v:ext="edit" shapetype="f"/>
                    </v:line>
                    <v:line id="Straight Connector 1339829091" o:spid="_x0000_s1088" style="position:absolute;visibility:visible;mso-wrap-style:square" from="62142,17429" to="62599,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" strokecolor="#a32b6b" strokeweight="2.75pt">
                      <v:stroke joinstyle="miter"/>
                      <o:lock v:ext="edit" shapetype="f"/>
                    </v:line>
                    <v:line id="Straight Connector 1491258015" o:spid="_x0000_s1089" style="position:absolute;visibility:visible;mso-wrap-style:square" from="62846,17436" to="63303,174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" strokecolor="#a32b6b" strokeweight="2.75pt">
                      <v:stroke joinstyle="miter"/>
                      <o:lock v:ext="edit" shapetype="f"/>
                    </v:line>
                    <v:line id="Straight Connector 136003848" o:spid="_x0000_s1090" style="position:absolute;visibility:visible;mso-wrap-style:square" from="59286,17429" to="59743,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" strokecolor="#a32b6b" strokeweight="2.75pt">
                      <v:stroke joinstyle="miter"/>
                      <o:lock v:ext="edit" shapetype="f"/>
                    </v:line>
                    <v:line id="Straight Connector 337969045" o:spid="_x0000_s1091" style="position:absolute;visibility:visible;mso-wrap-style:square" from="59983,17429" to="60440,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" strokecolor="#a32b6b" strokeweight="2.75pt">
                      <v:stroke joinstyle="miter"/>
                      <o:lock v:ext="edit" shapetype="f"/>
                    </v:line>
                    <v:line id="Straight Connector 288669137" o:spid="_x0000_s1092" style="position:absolute;visibility:visible;mso-wrap-style:square" from="60687,17436" to="61144,174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" strokecolor="#a32b6b" strokeweight="2.75pt">
                      <v:stroke joinstyle="miter"/>
                      <o:lock v:ext="edit" shapetype="f"/>
                    </v:line>
                    <v:line id="Straight Connector 1935949569" o:spid="_x0000_s1093" style="position:absolute;visibility:visible;mso-wrap-style:square" from="57855,17429" to="58313,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" strokecolor="#a32b6b" strokeweight="2.75pt">
                      <v:stroke joinstyle="miter"/>
                      <o:lock v:ext="edit" shapetype="f"/>
                    </v:line>
                    <v:line id="Straight Connector 1301638995" o:spid="_x0000_s1094" style="position:absolute;visibility:visible;mso-wrap-style:square" from="58559,17436" to="59017,174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" strokecolor="#a32b6b" strokeweight="2.75pt">
                      <v:stroke joinstyle="miter"/>
                      <o:lock v:ext="edit" shapetype="f"/>
                    </v:line>
                    <v:line id="Straight Connector 207932977" o:spid="_x0000_s1095" style="position:absolute;visibility:visible;mso-wrap-style:square" from="59755,14793" to="61401,147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" strokecolor="#bcab51" strokeweight="2.75pt">
                      <v:stroke joinstyle="miter"/>
                    </v:line>
                    <v:line id="Straight Connector 1556350841" o:spid="_x0000_s1096" style="position:absolute;visibility:visible;mso-wrap-style:square" from="61787,14793" to="63433,147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" strokecolor="#bcab51" strokeweight="2.75pt">
                      <v:stroke joinstyle="miter"/>
                    </v:line>
                    <v:line id="Straight Connector 969166540" o:spid="_x0000_s1097" style="position:absolute;visibility:visible;mso-wrap-style:square" from="60365,12222" to="60822,122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" strokecolor="#15752e" strokeweight="2.75pt">
                      <v:stroke joinstyle="miter"/>
                      <o:lock v:ext="edit" shapetype="f"/>
                    </v:line>
                    <v:line id="Straight Connector 1902021788" o:spid="_x0000_s1098" style="position:absolute;visibility:visible;mso-wrap-style:square" from="61413,12222" to="63333,122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" strokecolor="#15752e" strokeweight="2.75pt">
                      <v:stroke joinstyle="miter"/>
                      <o:lock v:ext="edit" shapetype="f"/>
                    </v:line>
                    <v:line id="Straight Connector 1533080856" o:spid="_x0000_s1099" style="position:absolute;visibility:visible;mso-wrap-style:square" from="57819,12221" to="59739,12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" strokecolor="#15752e" strokeweight="2.75pt">
                      <v:stroke joinstyle="miter"/>
                      <o:lock v:ext="edit" shapetype="f"/>
                    </v:line>
                  </v:group>
                </v:group>
                <v:rect id="Rectangle 1227655297" o:spid="_x0000_s1100" style="position:absolute;left:1738;top:61;width:51968;height:20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" fillcolor="white [3201]" stroked="f" strokeweight="1pt"/>
              </v:group>
            </w:pict>
          </mc:Fallback>
        </mc:AlternateContent>
      </w:r>
    </w:p>
    <w:p w14:paraId="0E820C32" w14:textId="77777777" w:rsidR="00D13A54" w:rsidRDefault="00D13A54" w:rsidP="009E3342"/>
    <w:p w14:paraId="4AE595B9" w14:textId="77777777" w:rsidR="00D13A54" w:rsidRDefault="00D13A54" w:rsidP="009E3342">
      <w:pPr>
        <w:rPr>
          <w:sz w:val="22"/>
          <w:szCs w:val="22"/>
        </w:rPr>
      </w:pPr>
    </w:p>
    <w:p w14:paraId="2935D3AE" w14:textId="4D91B2CB" w:rsidR="001F18D1" w:rsidRPr="00CE0879" w:rsidRDefault="001F18D1" w:rsidP="009E3342">
      <w:pPr>
        <w:rPr>
          <w:sz w:val="22"/>
          <w:szCs w:val="22"/>
        </w:rPr>
        <w:sectPr w:rsidR="001F18D1" w:rsidRPr="00CE0879" w:rsidSect="00A76C40">
          <w:pgSz w:w="12240" w:h="15840"/>
          <w:pgMar w:top="1440" w:right="1440" w:bottom="1440" w:left="1440" w:header="720" w:footer="720" w:gutter="0"/>
          <w:lnNumType w:countBy="1" w:restart="continuous"/>
          <w:cols w:space="720"/>
          <w:docGrid w:linePitch="360"/>
        </w:sectPr>
      </w:pPr>
    </w:p>
    <w:p w14:paraId="09E8D596" w14:textId="4A930989" w:rsidR="00A32912" w:rsidRPr="00456D59" w:rsidRDefault="009E3342" w:rsidP="009E3342">
      <w:r w:rsidRPr="00456D59">
        <w:rPr>
          <w:b/>
          <w:bCs/>
        </w:rPr>
        <w:lastRenderedPageBreak/>
        <w:t xml:space="preserve">Table </w:t>
      </w:r>
      <w:r w:rsidR="006C0E24" w:rsidRPr="00456D59">
        <w:rPr>
          <w:b/>
          <w:bCs/>
        </w:rPr>
        <w:t>3</w:t>
      </w:r>
      <w:r w:rsidRPr="00456D59">
        <w:t xml:space="preserve">. </w:t>
      </w:r>
      <w:r w:rsidR="007C47C4" w:rsidRPr="00456D59">
        <w:t xml:space="preserve">Results of </w:t>
      </w:r>
      <w:r w:rsidR="00C00242" w:rsidRPr="00456D59">
        <w:t xml:space="preserve">linear regressions testing for relationships between </w:t>
      </w:r>
      <w:r w:rsidR="00CD1EDB" w:rsidRPr="00456D59">
        <w:t xml:space="preserve">fitness </w:t>
      </w:r>
      <w:r w:rsidR="00C00242" w:rsidRPr="00456D59">
        <w:t>traits</w:t>
      </w:r>
      <w:r w:rsidR="00356E5F" w:rsidRPr="00456D59">
        <w:t xml:space="preserve"> and </w:t>
      </w:r>
      <w:r w:rsidR="00E90A0B" w:rsidRPr="00456D59">
        <w:t>transgenerational RDPI (CC-DD)</w:t>
      </w:r>
      <w:r w:rsidR="00CD1EDB" w:rsidRPr="00456D59">
        <w:t xml:space="preserve"> of </w:t>
      </w:r>
      <w:r w:rsidR="00600404" w:rsidRPr="00456D59">
        <w:t>a) performance traits and b) home site spring VPD C</w:t>
      </w:r>
      <w:r w:rsidR="0009442F" w:rsidRPr="00456D59">
        <w:t>V</w:t>
      </w:r>
      <w:r w:rsidR="00B73084" w:rsidRPr="00456D59">
        <w:t>.</w:t>
      </w:r>
      <w:r w:rsidR="000F27AE" w:rsidRPr="00456D59">
        <w:t xml:space="preserve"> Shown are the </w:t>
      </w:r>
      <w:r w:rsidR="004E5A1C" w:rsidRPr="00456D59">
        <w:t>R</w:t>
      </w:r>
      <w:r w:rsidR="004E5A1C" w:rsidRPr="00456D59">
        <w:rPr>
          <w:vertAlign w:val="superscript"/>
        </w:rPr>
        <w:t>2</w:t>
      </w:r>
      <w:r w:rsidR="004E5A1C" w:rsidRPr="00456D59">
        <w:t xml:space="preserve">-values. </w:t>
      </w:r>
      <w:r w:rsidRPr="00456D59">
        <w:t xml:space="preserve">P values = </w:t>
      </w:r>
      <w:r w:rsidR="00AA5CE2" w:rsidRPr="00AA5CE2">
        <w:rPr>
          <w:i/>
          <w:iCs/>
          <w:vertAlign w:val="superscript"/>
        </w:rPr>
        <w:t>#</w:t>
      </w:r>
      <w:r w:rsidR="00AA5CE2" w:rsidRPr="00AA5CE2">
        <w:rPr>
          <w:i/>
          <w:iCs/>
        </w:rPr>
        <w:t>P</w:t>
      </w:r>
      <w:r w:rsidR="00AA5CE2" w:rsidRPr="00AA5CE2">
        <w:t xml:space="preserve"> &lt; 0.1</w:t>
      </w:r>
      <w:r w:rsidRPr="00AA5CE2">
        <w:t>&lt; 0.1; *</w:t>
      </w:r>
      <w:r w:rsidR="00AA5CE2" w:rsidRPr="00AA5CE2">
        <w:t>P</w:t>
      </w:r>
      <w:r w:rsidRPr="00456D59">
        <w:t xml:space="preserve"> &lt; 0.05; **</w:t>
      </w:r>
      <w:r w:rsidR="00AA5CE2">
        <w:t>P</w:t>
      </w:r>
      <w:r w:rsidRPr="00456D59">
        <w:t xml:space="preserve"> &lt; 0.01; ***</w:t>
      </w:r>
      <w:r w:rsidR="00AA5CE2">
        <w:t>P</w:t>
      </w:r>
      <w:r w:rsidRPr="00456D59">
        <w:t xml:space="preserve"> &lt; 0.001. Signiﬁcant terms are shown in bold; terms in italics are marginally signiﬁcant. </w:t>
      </w:r>
    </w:p>
    <w:p w14:paraId="35160CD5" w14:textId="537EF150" w:rsidR="007E02BC" w:rsidRPr="00C25F1C" w:rsidRDefault="007E02BC" w:rsidP="009E3342">
      <w:pPr>
        <w:rPr>
          <w:rFonts w:asciiTheme="minorHAnsi" w:hAnsiTheme="minorHAnsi" w:cstheme="minorHAnsi"/>
        </w:rPr>
      </w:pPr>
    </w:p>
    <w:tbl>
      <w:tblPr>
        <w:tblW w:w="6100" w:type="dxa"/>
        <w:tblLook w:val="04A0" w:firstRow="1" w:lastRow="0" w:firstColumn="1" w:lastColumn="0" w:noHBand="0" w:noVBand="1"/>
      </w:tblPr>
      <w:tblGrid>
        <w:gridCol w:w="900"/>
        <w:gridCol w:w="1300"/>
        <w:gridCol w:w="1300"/>
        <w:gridCol w:w="1300"/>
        <w:gridCol w:w="1300"/>
      </w:tblGrid>
      <w:tr w:rsidR="0029010F" w:rsidRPr="007E02BC" w14:paraId="26BEC2E9" w14:textId="77777777" w:rsidTr="0029010F">
        <w:trPr>
          <w:trHeight w:val="560"/>
        </w:trPr>
        <w:tc>
          <w:tcPr>
            <w:tcW w:w="900" w:type="dxa"/>
            <w:tcBorders>
              <w:top w:val="single" w:sz="4" w:space="0" w:color="auto"/>
              <w:left w:val="single" w:sz="4" w:space="0" w:color="auto"/>
              <w:bottom w:val="single" w:sz="4" w:space="0" w:color="auto"/>
              <w:right w:val="nil"/>
            </w:tcBorders>
            <w:shd w:val="clear" w:color="000000" w:fill="D9D9D9"/>
            <w:vAlign w:val="center"/>
            <w:hideMark/>
          </w:tcPr>
          <w:p w14:paraId="66B65D42" w14:textId="77777777" w:rsidR="0029010F" w:rsidRPr="007E02BC" w:rsidRDefault="0029010F">
            <w:pPr>
              <w:jc w:val="center"/>
              <w:rPr>
                <w:b/>
                <w:bCs/>
                <w:color w:val="000000"/>
                <w:sz w:val="20"/>
                <w:szCs w:val="20"/>
              </w:rPr>
            </w:pPr>
            <w:r w:rsidRPr="007E02BC">
              <w:rPr>
                <w:b/>
                <w:bCs/>
                <w:color w:val="000000"/>
                <w:sz w:val="20"/>
                <w:szCs w:val="20"/>
              </w:rPr>
              <w:t> </w:t>
            </w:r>
          </w:p>
        </w:tc>
        <w:tc>
          <w:tcPr>
            <w:tcW w:w="130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D2498CC" w14:textId="77777777" w:rsidR="0029010F" w:rsidRPr="007E02BC" w:rsidRDefault="0029010F">
            <w:pPr>
              <w:jc w:val="center"/>
              <w:rPr>
                <w:color w:val="000000"/>
                <w:sz w:val="20"/>
                <w:szCs w:val="20"/>
              </w:rPr>
            </w:pPr>
            <w:r w:rsidRPr="00600404">
              <w:rPr>
                <w:b/>
                <w:bCs/>
                <w:color w:val="000000"/>
                <w:sz w:val="20"/>
                <w:szCs w:val="20"/>
              </w:rPr>
              <w:t>a)</w:t>
            </w:r>
            <w:r w:rsidRPr="007E02BC">
              <w:rPr>
                <w:color w:val="000000"/>
                <w:sz w:val="20"/>
                <w:szCs w:val="20"/>
              </w:rPr>
              <w:t xml:space="preserve"> seed number</w:t>
            </w:r>
          </w:p>
        </w:tc>
        <w:tc>
          <w:tcPr>
            <w:tcW w:w="1300" w:type="dxa"/>
            <w:tcBorders>
              <w:top w:val="single" w:sz="4" w:space="0" w:color="auto"/>
              <w:left w:val="nil"/>
              <w:bottom w:val="single" w:sz="4" w:space="0" w:color="auto"/>
              <w:right w:val="single" w:sz="4" w:space="0" w:color="auto"/>
            </w:tcBorders>
            <w:shd w:val="clear" w:color="000000" w:fill="D9D9D9"/>
            <w:vAlign w:val="center"/>
            <w:hideMark/>
          </w:tcPr>
          <w:p w14:paraId="1BFCF9E2" w14:textId="77777777" w:rsidR="0029010F" w:rsidRPr="007E02BC" w:rsidRDefault="0029010F">
            <w:pPr>
              <w:jc w:val="center"/>
              <w:rPr>
                <w:color w:val="000000"/>
                <w:sz w:val="20"/>
                <w:szCs w:val="20"/>
              </w:rPr>
            </w:pPr>
            <w:r w:rsidRPr="007E02BC">
              <w:rPr>
                <w:color w:val="000000"/>
                <w:sz w:val="20"/>
                <w:szCs w:val="20"/>
              </w:rPr>
              <w:t>mortality rate</w:t>
            </w:r>
          </w:p>
        </w:tc>
        <w:tc>
          <w:tcPr>
            <w:tcW w:w="1300" w:type="dxa"/>
            <w:tcBorders>
              <w:top w:val="single" w:sz="4" w:space="0" w:color="auto"/>
              <w:left w:val="nil"/>
              <w:bottom w:val="single" w:sz="4" w:space="0" w:color="auto"/>
              <w:right w:val="double" w:sz="6" w:space="0" w:color="auto"/>
            </w:tcBorders>
            <w:shd w:val="clear" w:color="000000" w:fill="D9D9D9"/>
            <w:vAlign w:val="center"/>
            <w:hideMark/>
          </w:tcPr>
          <w:p w14:paraId="530B1617" w14:textId="77777777" w:rsidR="0029010F" w:rsidRPr="007E02BC" w:rsidRDefault="0029010F">
            <w:pPr>
              <w:jc w:val="center"/>
              <w:rPr>
                <w:color w:val="000000"/>
                <w:sz w:val="20"/>
                <w:szCs w:val="20"/>
              </w:rPr>
            </w:pPr>
            <w:r w:rsidRPr="007E02BC">
              <w:rPr>
                <w:color w:val="000000"/>
                <w:sz w:val="20"/>
                <w:szCs w:val="20"/>
              </w:rPr>
              <w:t>flowering rate</w:t>
            </w:r>
          </w:p>
        </w:tc>
        <w:tc>
          <w:tcPr>
            <w:tcW w:w="1300" w:type="dxa"/>
            <w:tcBorders>
              <w:top w:val="single" w:sz="4" w:space="0" w:color="auto"/>
              <w:left w:val="nil"/>
              <w:bottom w:val="single" w:sz="4" w:space="0" w:color="auto"/>
              <w:right w:val="single" w:sz="4" w:space="0" w:color="auto"/>
            </w:tcBorders>
            <w:shd w:val="clear" w:color="000000" w:fill="D9D9D9"/>
            <w:vAlign w:val="center"/>
            <w:hideMark/>
          </w:tcPr>
          <w:p w14:paraId="6B5B404D" w14:textId="77777777" w:rsidR="0029010F" w:rsidRPr="007E02BC" w:rsidRDefault="0029010F">
            <w:pPr>
              <w:jc w:val="center"/>
              <w:rPr>
                <w:color w:val="000000"/>
                <w:sz w:val="20"/>
                <w:szCs w:val="20"/>
              </w:rPr>
            </w:pPr>
            <w:r w:rsidRPr="00600404">
              <w:rPr>
                <w:b/>
                <w:bCs/>
                <w:color w:val="000000"/>
                <w:sz w:val="20"/>
                <w:szCs w:val="20"/>
              </w:rPr>
              <w:t>b)</w:t>
            </w:r>
            <w:r w:rsidRPr="007E02BC">
              <w:rPr>
                <w:color w:val="000000"/>
                <w:sz w:val="20"/>
                <w:szCs w:val="20"/>
              </w:rPr>
              <w:t xml:space="preserve"> spring VPD CV</w:t>
            </w:r>
          </w:p>
        </w:tc>
      </w:tr>
      <w:tr w:rsidR="0029010F" w:rsidRPr="007E02BC" w14:paraId="47AE8BC0" w14:textId="77777777" w:rsidTr="0029010F">
        <w:trPr>
          <w:trHeight w:val="560"/>
        </w:trPr>
        <w:tc>
          <w:tcPr>
            <w:tcW w:w="900" w:type="dxa"/>
            <w:tcBorders>
              <w:top w:val="nil"/>
              <w:left w:val="single" w:sz="4" w:space="0" w:color="auto"/>
              <w:bottom w:val="single" w:sz="4" w:space="0" w:color="auto"/>
              <w:right w:val="nil"/>
            </w:tcBorders>
            <w:shd w:val="clear" w:color="000000" w:fill="D9D9D9"/>
            <w:vAlign w:val="center"/>
            <w:hideMark/>
          </w:tcPr>
          <w:p w14:paraId="7F481EB6" w14:textId="0AF6C063" w:rsidR="0029010F" w:rsidRPr="007E02BC" w:rsidRDefault="0029010F">
            <w:pPr>
              <w:jc w:val="center"/>
              <w:rPr>
                <w:color w:val="000000"/>
                <w:sz w:val="20"/>
                <w:szCs w:val="20"/>
              </w:rPr>
            </w:pPr>
            <w:r>
              <w:rPr>
                <w:color w:val="000000"/>
                <w:sz w:val="20"/>
                <w:szCs w:val="20"/>
              </w:rPr>
              <w:t>RGR</w:t>
            </w:r>
          </w:p>
        </w:tc>
        <w:tc>
          <w:tcPr>
            <w:tcW w:w="1300" w:type="dxa"/>
            <w:tcBorders>
              <w:top w:val="nil"/>
              <w:left w:val="single" w:sz="4" w:space="0" w:color="auto"/>
              <w:bottom w:val="single" w:sz="4" w:space="0" w:color="auto"/>
              <w:right w:val="single" w:sz="4" w:space="0" w:color="auto"/>
            </w:tcBorders>
            <w:shd w:val="clear" w:color="auto" w:fill="auto"/>
            <w:vAlign w:val="center"/>
            <w:hideMark/>
          </w:tcPr>
          <w:p w14:paraId="0CCF238E" w14:textId="69845403" w:rsidR="0029010F" w:rsidRPr="007E02BC" w:rsidRDefault="0029010F">
            <w:pPr>
              <w:jc w:val="center"/>
              <w:rPr>
                <w:color w:val="000000"/>
                <w:sz w:val="20"/>
                <w:szCs w:val="20"/>
              </w:rPr>
            </w:pPr>
            <w:r w:rsidRPr="007E02BC">
              <w:rPr>
                <w:color w:val="000000"/>
                <w:sz w:val="20"/>
                <w:szCs w:val="20"/>
              </w:rPr>
              <w:t>-</w:t>
            </w:r>
            <w:r w:rsidRPr="00F7679D">
              <w:rPr>
                <w:color w:val="000000"/>
                <w:sz w:val="20"/>
                <w:szCs w:val="20"/>
              </w:rPr>
              <w:t>0.0604</w:t>
            </w:r>
          </w:p>
        </w:tc>
        <w:tc>
          <w:tcPr>
            <w:tcW w:w="1300" w:type="dxa"/>
            <w:tcBorders>
              <w:top w:val="nil"/>
              <w:left w:val="nil"/>
              <w:bottom w:val="single" w:sz="4" w:space="0" w:color="auto"/>
              <w:right w:val="single" w:sz="4" w:space="0" w:color="auto"/>
            </w:tcBorders>
            <w:shd w:val="clear" w:color="auto" w:fill="auto"/>
            <w:vAlign w:val="center"/>
            <w:hideMark/>
          </w:tcPr>
          <w:p w14:paraId="1D3C3DCB" w14:textId="6BA62032" w:rsidR="0029010F" w:rsidRPr="00F7679D" w:rsidRDefault="0029010F">
            <w:pPr>
              <w:jc w:val="center"/>
              <w:rPr>
                <w:b/>
                <w:bCs/>
                <w:color w:val="000000"/>
                <w:sz w:val="20"/>
                <w:szCs w:val="20"/>
              </w:rPr>
            </w:pPr>
            <w:r w:rsidRPr="00F7679D">
              <w:rPr>
                <w:b/>
                <w:bCs/>
                <w:color w:val="000000"/>
                <w:sz w:val="20"/>
                <w:szCs w:val="20"/>
              </w:rPr>
              <w:t>-0.129**</w:t>
            </w:r>
          </w:p>
        </w:tc>
        <w:tc>
          <w:tcPr>
            <w:tcW w:w="1300" w:type="dxa"/>
            <w:tcBorders>
              <w:top w:val="nil"/>
              <w:left w:val="nil"/>
              <w:bottom w:val="single" w:sz="4" w:space="0" w:color="auto"/>
              <w:right w:val="double" w:sz="6" w:space="0" w:color="auto"/>
            </w:tcBorders>
            <w:shd w:val="clear" w:color="auto" w:fill="auto"/>
            <w:vAlign w:val="center"/>
            <w:hideMark/>
          </w:tcPr>
          <w:p w14:paraId="2B1B5543" w14:textId="36581E9D" w:rsidR="0029010F" w:rsidRPr="00F7679D" w:rsidRDefault="0029010F">
            <w:pPr>
              <w:jc w:val="center"/>
              <w:rPr>
                <w:color w:val="000000"/>
                <w:sz w:val="20"/>
                <w:szCs w:val="20"/>
              </w:rPr>
            </w:pPr>
            <w:r>
              <w:rPr>
                <w:color w:val="000000"/>
                <w:sz w:val="20"/>
                <w:szCs w:val="20"/>
              </w:rPr>
              <w:t>0.007</w:t>
            </w:r>
          </w:p>
        </w:tc>
        <w:tc>
          <w:tcPr>
            <w:tcW w:w="1300" w:type="dxa"/>
            <w:tcBorders>
              <w:top w:val="nil"/>
              <w:left w:val="nil"/>
              <w:bottom w:val="single" w:sz="4" w:space="0" w:color="auto"/>
              <w:right w:val="single" w:sz="4" w:space="0" w:color="auto"/>
            </w:tcBorders>
            <w:shd w:val="clear" w:color="auto" w:fill="auto"/>
            <w:noWrap/>
            <w:vAlign w:val="center"/>
            <w:hideMark/>
          </w:tcPr>
          <w:p w14:paraId="52A2B960" w14:textId="744D1A40" w:rsidR="0029010F" w:rsidRPr="00F7679D" w:rsidRDefault="0029010F">
            <w:pPr>
              <w:jc w:val="center"/>
              <w:rPr>
                <w:color w:val="000000"/>
                <w:sz w:val="20"/>
                <w:szCs w:val="20"/>
              </w:rPr>
            </w:pPr>
            <w:r w:rsidRPr="00F7679D">
              <w:rPr>
                <w:color w:val="000000"/>
                <w:sz w:val="20"/>
                <w:szCs w:val="20"/>
              </w:rPr>
              <w:t>-0.034</w:t>
            </w:r>
          </w:p>
        </w:tc>
      </w:tr>
      <w:tr w:rsidR="0029010F" w:rsidRPr="007E02BC" w14:paraId="5A9991B5" w14:textId="77777777" w:rsidTr="0029010F">
        <w:trPr>
          <w:trHeight w:val="560"/>
        </w:trPr>
        <w:tc>
          <w:tcPr>
            <w:tcW w:w="900" w:type="dxa"/>
            <w:tcBorders>
              <w:top w:val="nil"/>
              <w:left w:val="single" w:sz="4" w:space="0" w:color="auto"/>
              <w:bottom w:val="single" w:sz="4" w:space="0" w:color="auto"/>
              <w:right w:val="nil"/>
            </w:tcBorders>
            <w:shd w:val="clear" w:color="000000" w:fill="D9D9D9"/>
            <w:vAlign w:val="center"/>
            <w:hideMark/>
          </w:tcPr>
          <w:p w14:paraId="0E342E41" w14:textId="2B853ABA" w:rsidR="0029010F" w:rsidRPr="007E02BC" w:rsidRDefault="0029010F">
            <w:pPr>
              <w:jc w:val="center"/>
              <w:rPr>
                <w:color w:val="000000"/>
                <w:sz w:val="20"/>
                <w:szCs w:val="20"/>
              </w:rPr>
            </w:pPr>
            <w:r>
              <w:rPr>
                <w:color w:val="000000"/>
                <w:sz w:val="20"/>
                <w:szCs w:val="20"/>
              </w:rPr>
              <w:t>root biomass</w:t>
            </w:r>
          </w:p>
        </w:tc>
        <w:tc>
          <w:tcPr>
            <w:tcW w:w="1300" w:type="dxa"/>
            <w:tcBorders>
              <w:top w:val="nil"/>
              <w:left w:val="single" w:sz="4" w:space="0" w:color="auto"/>
              <w:bottom w:val="single" w:sz="4" w:space="0" w:color="auto"/>
              <w:right w:val="single" w:sz="4" w:space="0" w:color="auto"/>
            </w:tcBorders>
            <w:shd w:val="clear" w:color="auto" w:fill="auto"/>
            <w:vAlign w:val="center"/>
            <w:hideMark/>
          </w:tcPr>
          <w:p w14:paraId="02DF1D81" w14:textId="61E9CE8D" w:rsidR="0029010F" w:rsidRPr="007E02BC" w:rsidRDefault="0029010F">
            <w:pPr>
              <w:jc w:val="center"/>
              <w:rPr>
                <w:color w:val="000000"/>
                <w:sz w:val="20"/>
                <w:szCs w:val="20"/>
              </w:rPr>
            </w:pPr>
            <w:r>
              <w:rPr>
                <w:color w:val="000000"/>
                <w:sz w:val="20"/>
                <w:szCs w:val="20"/>
              </w:rPr>
              <w:t>0.105</w:t>
            </w:r>
          </w:p>
        </w:tc>
        <w:tc>
          <w:tcPr>
            <w:tcW w:w="1300" w:type="dxa"/>
            <w:tcBorders>
              <w:top w:val="nil"/>
              <w:left w:val="nil"/>
              <w:bottom w:val="single" w:sz="4" w:space="0" w:color="auto"/>
              <w:right w:val="single" w:sz="4" w:space="0" w:color="auto"/>
            </w:tcBorders>
            <w:shd w:val="clear" w:color="auto" w:fill="auto"/>
            <w:vAlign w:val="center"/>
            <w:hideMark/>
          </w:tcPr>
          <w:p w14:paraId="50DA46EE" w14:textId="4FA470DF" w:rsidR="0029010F" w:rsidRPr="008663A3" w:rsidRDefault="0029010F">
            <w:pPr>
              <w:jc w:val="center"/>
              <w:rPr>
                <w:color w:val="000000"/>
                <w:sz w:val="20"/>
                <w:szCs w:val="20"/>
              </w:rPr>
            </w:pPr>
            <w:r w:rsidRPr="008663A3">
              <w:rPr>
                <w:color w:val="000000"/>
                <w:sz w:val="20"/>
                <w:szCs w:val="20"/>
              </w:rPr>
              <w:t>-0.051</w:t>
            </w:r>
          </w:p>
        </w:tc>
        <w:tc>
          <w:tcPr>
            <w:tcW w:w="1300" w:type="dxa"/>
            <w:tcBorders>
              <w:top w:val="nil"/>
              <w:left w:val="nil"/>
              <w:bottom w:val="single" w:sz="4" w:space="0" w:color="auto"/>
              <w:right w:val="double" w:sz="6" w:space="0" w:color="auto"/>
            </w:tcBorders>
            <w:shd w:val="clear" w:color="auto" w:fill="auto"/>
            <w:vAlign w:val="center"/>
            <w:hideMark/>
          </w:tcPr>
          <w:p w14:paraId="60DFF419" w14:textId="6E4D059C" w:rsidR="0029010F" w:rsidRPr="007E02BC" w:rsidRDefault="0029010F">
            <w:pPr>
              <w:jc w:val="center"/>
              <w:rPr>
                <w:b/>
                <w:bCs/>
                <w:color w:val="000000"/>
                <w:sz w:val="20"/>
                <w:szCs w:val="20"/>
              </w:rPr>
            </w:pPr>
            <w:r>
              <w:rPr>
                <w:b/>
                <w:bCs/>
                <w:color w:val="000000"/>
                <w:sz w:val="20"/>
                <w:szCs w:val="20"/>
              </w:rPr>
              <w:t>0.336***</w:t>
            </w:r>
          </w:p>
        </w:tc>
        <w:tc>
          <w:tcPr>
            <w:tcW w:w="1300" w:type="dxa"/>
            <w:tcBorders>
              <w:top w:val="nil"/>
              <w:left w:val="nil"/>
              <w:bottom w:val="single" w:sz="4" w:space="0" w:color="auto"/>
              <w:right w:val="single" w:sz="4" w:space="0" w:color="auto"/>
            </w:tcBorders>
            <w:shd w:val="clear" w:color="auto" w:fill="auto"/>
            <w:noWrap/>
            <w:vAlign w:val="center"/>
            <w:hideMark/>
          </w:tcPr>
          <w:p w14:paraId="0AA4428B" w14:textId="61E222E3" w:rsidR="0029010F" w:rsidRPr="007E02BC" w:rsidRDefault="0029010F">
            <w:pPr>
              <w:jc w:val="center"/>
              <w:rPr>
                <w:b/>
                <w:bCs/>
                <w:color w:val="000000"/>
                <w:sz w:val="20"/>
                <w:szCs w:val="20"/>
              </w:rPr>
            </w:pPr>
            <w:r>
              <w:rPr>
                <w:b/>
                <w:bCs/>
                <w:color w:val="000000"/>
                <w:sz w:val="20"/>
                <w:szCs w:val="20"/>
              </w:rPr>
              <w:t>-0.292***</w:t>
            </w:r>
          </w:p>
        </w:tc>
      </w:tr>
    </w:tbl>
    <w:p w14:paraId="536710F4" w14:textId="381A25C9" w:rsidR="00C111C4" w:rsidRPr="00C25F1C" w:rsidRDefault="00C111C4" w:rsidP="009E3342">
      <w:pPr>
        <w:rPr>
          <w:rFonts w:asciiTheme="minorHAnsi" w:hAnsiTheme="minorHAnsi" w:cstheme="minorHAnsi"/>
        </w:rPr>
      </w:pPr>
    </w:p>
    <w:p w14:paraId="5381A8DF" w14:textId="15A289E0" w:rsidR="00C111C4" w:rsidRPr="00C111C4" w:rsidRDefault="00C111C4" w:rsidP="00C111C4">
      <w:pPr>
        <w:rPr>
          <w:b/>
          <w:bCs/>
        </w:rPr>
      </w:pPr>
      <w:r w:rsidRPr="00C111C4">
        <w:rPr>
          <w:b/>
          <w:bCs/>
        </w:rPr>
        <w:t xml:space="preserve">Figure </w:t>
      </w:r>
      <w:r w:rsidR="00781923">
        <w:rPr>
          <w:b/>
          <w:bCs/>
        </w:rPr>
        <w:t>6</w:t>
      </w:r>
      <w:r w:rsidRPr="00C111C4">
        <w:rPr>
          <w:b/>
          <w:bCs/>
        </w:rPr>
        <w:t xml:space="preserve">. </w:t>
      </w:r>
      <w:r w:rsidRPr="00C111C4">
        <w:t xml:space="preserve">Relationship between </w:t>
      </w:r>
      <w:r w:rsidR="00854221">
        <w:t>RGR</w:t>
      </w:r>
      <w:r w:rsidRPr="00C111C4">
        <w:t xml:space="preserve"> plasticity (RDPI of CC-DD) and a) proportion </w:t>
      </w:r>
      <w:r w:rsidR="00854221">
        <w:t xml:space="preserve">alive, </w:t>
      </w:r>
      <w:r w:rsidRPr="00C111C4">
        <w:t xml:space="preserve">b) proportion </w:t>
      </w:r>
      <w:r w:rsidR="00854221">
        <w:t>flowered</w:t>
      </w:r>
      <w:r w:rsidR="00F342F7">
        <w:t>, and c) spring VPD CV</w:t>
      </w:r>
      <w:r w:rsidRPr="00C111C4">
        <w:t xml:space="preserve"> for eleven populations of </w:t>
      </w:r>
      <w:r w:rsidRPr="00C111C4">
        <w:rPr>
          <w:i/>
          <w:iCs/>
        </w:rPr>
        <w:t>P. patagonica</w:t>
      </w:r>
      <w:r w:rsidRPr="00C111C4">
        <w:t>. Proportion alive was measured on day 50. Grey areas indicate 95% confidence intervals.</w:t>
      </w:r>
    </w:p>
    <w:p w14:paraId="22D1E90E" w14:textId="179002E3" w:rsidR="00E0653A" w:rsidRDefault="00A76C40" w:rsidP="00E0653A">
      <w:pPr>
        <w:rPr>
          <w:rFonts w:asciiTheme="minorHAnsi" w:hAnsiTheme="minorHAnsi" w:cstheme="minorHAnsi"/>
        </w:rPr>
      </w:pPr>
      <w:r w:rsidRPr="00854221">
        <w:rPr>
          <w:rFonts w:asciiTheme="minorHAnsi" w:hAnsiTheme="minorHAnsi" w:cstheme="minorHAnsi"/>
          <w:noProof/>
        </w:rPr>
        <mc:AlternateContent>
          <mc:Choice Requires="wpg">
            <w:drawing>
              <wp:anchor distT="0" distB="0" distL="114300" distR="114300" simplePos="0" relativeHeight="251722752" behindDoc="1" locked="0" layoutInCell="1" allowOverlap="1" wp14:anchorId="0D8E9574" wp14:editId="4E197BF1">
                <wp:simplePos x="0" y="0"/>
                <wp:positionH relativeFrom="margin">
                  <wp:align>center</wp:align>
                </wp:positionH>
                <wp:positionV relativeFrom="paragraph">
                  <wp:posOffset>96242</wp:posOffset>
                </wp:positionV>
                <wp:extent cx="5438240" cy="5456414"/>
                <wp:effectExtent l="0" t="0" r="0" b="5080"/>
                <wp:wrapTight wrapText="bothSides">
                  <wp:wrapPolygon edited="0">
                    <wp:start x="0" y="0"/>
                    <wp:lineTo x="0" y="21570"/>
                    <wp:lineTo x="10845" y="21570"/>
                    <wp:lineTo x="10845" y="11263"/>
                    <wp:lineTo x="21539" y="10760"/>
                    <wp:lineTo x="21539" y="0"/>
                    <wp:lineTo x="0" y="0"/>
                  </wp:wrapPolygon>
                </wp:wrapTight>
                <wp:docPr id="30" name="Group 29">
                  <a:extLst xmlns:a="http://schemas.openxmlformats.org/drawingml/2006/main">
                    <a:ext uri="{FF2B5EF4-FFF2-40B4-BE49-F238E27FC236}">
                      <a16:creationId xmlns:a16="http://schemas.microsoft.com/office/drawing/2014/main" id="{E3747251-E8A6-585A-3DC9-C18AD6BD7291}"/>
                    </a:ext>
                  </a:extLst>
                </wp:docPr>
                <wp:cNvGraphicFramePr/>
                <a:graphic xmlns:a="http://schemas.openxmlformats.org/drawingml/2006/main">
                  <a:graphicData uri="http://schemas.microsoft.com/office/word/2010/wordprocessingGroup">
                    <wpg:wgp>
                      <wpg:cNvGrpSpPr/>
                      <wpg:grpSpPr>
                        <a:xfrm>
                          <a:off x="0" y="0"/>
                          <a:ext cx="5438240" cy="5456414"/>
                          <a:chOff x="0" y="0"/>
                          <a:chExt cx="5943600" cy="5963960"/>
                        </a:xfrm>
                      </wpg:grpSpPr>
                      <pic:pic xmlns:pic="http://schemas.openxmlformats.org/drawingml/2006/picture">
                        <pic:nvPicPr>
                          <pic:cNvPr id="1447853514" name="Graphic 20">
                            <a:extLst>
                              <a:ext uri="{FF2B5EF4-FFF2-40B4-BE49-F238E27FC236}">
                                <a16:creationId xmlns:a16="http://schemas.microsoft.com/office/drawing/2014/main" id="{11020C29-252E-37FB-6139-B52F75BBD100}"/>
                              </a:ext>
                            </a:extLst>
                          </pic:cNvPr>
                          <pic:cNvPicPr>
                            <a:picLocks noChangeAspect="1"/>
                          </pic:cNvPicPr>
                        </pic:nvPicPr>
                        <pic:blipFill>
                          <a:blip r:embed="rId61">
                            <a:extLst>
                              <a:ext uri="{96DAC541-7B7A-43D3-8B79-37D633B846F1}">
                                <asvg:svgBlip xmlns:asvg="http://schemas.microsoft.com/office/drawing/2016/SVG/main" r:embed="rId62"/>
                              </a:ext>
                            </a:extLst>
                          </a:blip>
                          <a:stretch>
                            <a:fillRect/>
                          </a:stretch>
                        </pic:blipFill>
                        <pic:spPr>
                          <a:xfrm>
                            <a:off x="0" y="0"/>
                            <a:ext cx="2971800" cy="2971800"/>
                          </a:xfrm>
                          <a:prstGeom prst="rect">
                            <a:avLst/>
                          </a:prstGeom>
                        </pic:spPr>
                      </pic:pic>
                      <wps:wsp>
                        <wps:cNvPr id="795584878" name="TextBox 14">
                          <a:extLst>
                            <a:ext uri="{FF2B5EF4-FFF2-40B4-BE49-F238E27FC236}">
                              <a16:creationId xmlns:a16="http://schemas.microsoft.com/office/drawing/2014/main" id="{6C1ADC34-7E05-5A56-1576-05C569C3A3F0}"/>
                            </a:ext>
                          </a:extLst>
                        </wps:cNvPr>
                        <wps:cNvSpPr txBox="1"/>
                        <wps:spPr>
                          <a:xfrm>
                            <a:off x="422335" y="20360"/>
                            <a:ext cx="541276" cy="246221"/>
                          </a:xfrm>
                          <a:prstGeom prst="rect">
                            <a:avLst/>
                          </a:prstGeom>
                          <a:noFill/>
                        </wps:spPr>
                        <wps:txbx>
                          <w:txbxContent>
                            <w:p w14:paraId="345227E2"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wps:txbx>
                        <wps:bodyPr wrap="square" rtlCol="0">
                          <a:noAutofit/>
                        </wps:bodyPr>
                      </wps:wsp>
                      <wps:wsp>
                        <wps:cNvPr id="1864977481" name="TextBox 15">
                          <a:extLst>
                            <a:ext uri="{FF2B5EF4-FFF2-40B4-BE49-F238E27FC236}">
                              <a16:creationId xmlns:a16="http://schemas.microsoft.com/office/drawing/2014/main" id="{B843278E-890B-B03A-432C-1DCE8681A82A}"/>
                            </a:ext>
                          </a:extLst>
                        </wps:cNvPr>
                        <wps:cNvSpPr txBox="1"/>
                        <wps:spPr>
                          <a:xfrm>
                            <a:off x="1052807" y="20360"/>
                            <a:ext cx="1948725" cy="253916"/>
                          </a:xfrm>
                          <a:prstGeom prst="rect">
                            <a:avLst/>
                          </a:prstGeom>
                          <a:noFill/>
                        </wps:spPr>
                        <wps:txbx>
                          <w:txbxContent>
                            <w:p w14:paraId="4ED0CD70"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-0.129, P = 0.0021</w:t>
                              </w:r>
                            </w:p>
                          </w:txbxContent>
                        </wps:txbx>
                        <wps:bodyPr wrap="square" rtlCol="0">
                          <a:noAutofit/>
                        </wps:bodyPr>
                      </wps:wsp>
                      <pic:pic xmlns:pic="http://schemas.openxmlformats.org/drawingml/2006/picture">
                        <pic:nvPicPr>
                          <pic:cNvPr id="931685296" name="Graphic 22">
                            <a:extLst>
                              <a:ext uri="{FF2B5EF4-FFF2-40B4-BE49-F238E27FC236}">
                                <a16:creationId xmlns:a16="http://schemas.microsoft.com/office/drawing/2014/main" id="{F2513A93-BD73-B16A-8305-8950A9F59D17}"/>
                              </a:ext>
                            </a:extLst>
                          </pic:cNvPr>
                          <pic:cNvPicPr>
                            <a:picLocks noChangeAspect="1"/>
                          </pic:cNvPicPr>
                        </pic:nvPicPr>
                        <pic:blipFill>
                          <a:blip r:embed="rId63">
                            <a:extLst>
                              <a:ext uri="{96DAC541-7B7A-43D3-8B79-37D633B846F1}">
                                <asvg:svgBlip xmlns:asvg="http://schemas.microsoft.com/office/drawing/2016/SVG/main" r:embed="rId64"/>
                              </a:ext>
                            </a:extLst>
                          </a:blip>
                          <a:stretch>
                            <a:fillRect/>
                          </a:stretch>
                        </pic:blipFill>
                        <pic:spPr>
                          <a:xfrm>
                            <a:off x="2971800" y="0"/>
                            <a:ext cx="2971800" cy="2971800"/>
                          </a:xfrm>
                          <a:prstGeom prst="rect">
                            <a:avLst/>
                          </a:prstGeom>
                        </pic:spPr>
                      </pic:pic>
                      <wps:wsp>
                        <wps:cNvPr id="1725924228" name="TextBox 23">
                          <a:extLst>
                            <a:ext uri="{FF2B5EF4-FFF2-40B4-BE49-F238E27FC236}">
                              <a16:creationId xmlns:a16="http://schemas.microsoft.com/office/drawing/2014/main" id="{4EADD463-316C-C672-3F06-528AD241FF26}"/>
                            </a:ext>
                          </a:extLst>
                        </wps:cNvPr>
                        <wps:cNvSpPr txBox="1"/>
                        <wps:spPr>
                          <a:xfrm>
                            <a:off x="3466212" y="20360"/>
                            <a:ext cx="541276" cy="246221"/>
                          </a:xfrm>
                          <a:prstGeom prst="rect">
                            <a:avLst/>
                          </a:prstGeom>
                          <a:noFill/>
                        </wps:spPr>
                        <wps:txbx>
                          <w:txbxContent>
                            <w:p w14:paraId="3B660E57"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wps:txbx>
                        <wps:bodyPr wrap="square" rtlCol="0">
                          <a:noAutofit/>
                        </wps:bodyPr>
                      </wps:wsp>
                      <wps:wsp>
                        <wps:cNvPr id="239100081" name="TextBox 24">
                          <a:extLst>
                            <a:ext uri="{FF2B5EF4-FFF2-40B4-BE49-F238E27FC236}">
                              <a16:creationId xmlns:a16="http://schemas.microsoft.com/office/drawing/2014/main" id="{D7FC5616-6BDF-F4B9-F7A3-3A6F4D08C5C3}"/>
                            </a:ext>
                          </a:extLst>
                        </wps:cNvPr>
                        <wps:cNvSpPr txBox="1"/>
                        <wps:spPr>
                          <a:xfrm>
                            <a:off x="3916430" y="20360"/>
                            <a:ext cx="1948725" cy="253916"/>
                          </a:xfrm>
                          <a:prstGeom prst="rect">
                            <a:avLst/>
                          </a:prstGeom>
                          <a:noFill/>
                        </wps:spPr>
                        <wps:txbx>
                          <w:txbxContent>
                            <w:p w14:paraId="5540F27A"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0.336, P = 2.2E-16</w:t>
                              </w:r>
                            </w:p>
                          </w:txbxContent>
                        </wps:txbx>
                        <wps:bodyPr wrap="square" rtlCol="0">
                          <a:noAutofit/>
                        </wps:bodyPr>
                      </wps:wsp>
                      <pic:pic xmlns:pic="http://schemas.openxmlformats.org/drawingml/2006/picture">
                        <pic:nvPicPr>
                          <pic:cNvPr id="1733052009" name="Graphic 26">
                            <a:extLst>
                              <a:ext uri="{FF2B5EF4-FFF2-40B4-BE49-F238E27FC236}">
                                <a16:creationId xmlns:a16="http://schemas.microsoft.com/office/drawing/2014/main" id="{39CF2FFE-EB88-428A-29E6-E1D4EE0D6C1A}"/>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0" y="2992160"/>
                            <a:ext cx="2971800" cy="2971800"/>
                          </a:xfrm>
                          <a:prstGeom prst="rect">
                            <a:avLst/>
                          </a:prstGeom>
                        </pic:spPr>
                      </pic:pic>
                      <wps:wsp>
                        <wps:cNvPr id="425041140" name="TextBox 27">
                          <a:extLst>
                            <a:ext uri="{FF2B5EF4-FFF2-40B4-BE49-F238E27FC236}">
                              <a16:creationId xmlns:a16="http://schemas.microsoft.com/office/drawing/2014/main" id="{0091D53D-B2B5-5758-1F1C-DDA18C1585B0}"/>
                            </a:ext>
                          </a:extLst>
                        </wps:cNvPr>
                        <wps:cNvSpPr txBox="1"/>
                        <wps:spPr>
                          <a:xfrm>
                            <a:off x="503270" y="3046721"/>
                            <a:ext cx="541276" cy="246221"/>
                          </a:xfrm>
                          <a:prstGeom prst="rect">
                            <a:avLst/>
                          </a:prstGeom>
                          <a:noFill/>
                        </wps:spPr>
                        <wps:txbx>
                          <w:txbxContent>
                            <w:p w14:paraId="37A3081D"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wps:txbx>
                        <wps:bodyPr wrap="square" rtlCol="0">
                          <a:noAutofit/>
                        </wps:bodyPr>
                      </wps:wsp>
                      <wps:wsp>
                        <wps:cNvPr id="1136495695" name="TextBox 28">
                          <a:extLst>
                            <a:ext uri="{FF2B5EF4-FFF2-40B4-BE49-F238E27FC236}">
                              <a16:creationId xmlns:a16="http://schemas.microsoft.com/office/drawing/2014/main" id="{9AD19EB2-E006-BA04-3E67-F4A3BAD7A6A0}"/>
                            </a:ext>
                          </a:extLst>
                        </wps:cNvPr>
                        <wps:cNvSpPr txBox="1"/>
                        <wps:spPr>
                          <a:xfrm>
                            <a:off x="963611" y="3046721"/>
                            <a:ext cx="1948725" cy="253916"/>
                          </a:xfrm>
                          <a:prstGeom prst="rect">
                            <a:avLst/>
                          </a:prstGeom>
                          <a:noFill/>
                        </wps:spPr>
                        <wps:txbx>
                          <w:txbxContent>
                            <w:p w14:paraId="047B198E"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-0.292, P = 2.2E-16</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D8E9574" id="Group 29" o:spid="_x0000_s1101" style="position:absolute;margin-left:0;margin-top:7.6pt;width:428.2pt;height:429.65pt;z-index:-251593728;mso-position-horizontal:center;mso-position-horizontal-relative:margin;mso-width-relative:margin;mso-height-relative:margin" coordsize="59436,59639"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">
                <v:shape id="Graphic 20" o:spid="_x0000_s1102" type="#_x0000_t75" style="position:absolute;width:29718;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">
                  <v:imagedata r:id="rId67" o:title=""/>
                </v:shape>
                <v:shape id="TextBox 14" o:spid="_x0000_s1103" type="#_x0000_t202" style="position:absolute;left:4223;top:203;width:5413;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" filled="f" stroked="f">
                  <v:textbox>
                    <w:txbxContent>
                      <w:p w14:paraId="345227E2"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v:textbox>
                </v:shape>
                <v:shape id="TextBox 15" o:spid="_x0000_s1104" type="#_x0000_t202" style="position:absolute;left:10528;top:203;width:19487;height:2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" filled="f" stroked="f">
                  <v:textbox>
                    <w:txbxContent>
                      <w:p w14:paraId="4ED0CD70"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-0.129, P = 0.0021</w:t>
                        </w:r>
                      </w:p>
                    </w:txbxContent>
                  </v:textbox>
                </v:shape>
                <v:shape id="Graphic 22" o:spid="_x0000_s1105" type="#_x0000_t75" style="position:absolute;left:29718;width:29718;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">
                  <v:imagedata r:id="rId68" o:title=""/>
                </v:shape>
                <v:shape id="TextBox 23" o:spid="_x0000_s1106" type="#_x0000_t202" style="position:absolute;left:34662;top:203;width:5412;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" filled="f" stroked="f">
                  <v:textbox>
                    <w:txbxContent>
                      <w:p w14:paraId="3B660E57"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v:textbox>
                </v:shape>
                <v:shape id="TextBox 24" o:spid="_x0000_s1107" type="#_x0000_t202" style="position:absolute;left:39164;top:203;width:19487;height:2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" filled="f" stroked="f">
                  <v:textbox>
                    <w:txbxContent>
                      <w:p w14:paraId="5540F27A"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0.336, P = 2.2E-16</w:t>
                        </w:r>
                      </w:p>
                    </w:txbxContent>
                  </v:textbox>
                </v:shape>
                <v:shape id="Graphic 26" o:spid="_x0000_s1108" type="#_x0000_t75" style="position:absolute;top:29921;width:29718;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">
                  <v:imagedata r:id="rId69" o:title=""/>
                </v:shape>
                <v:shape id="TextBox 27" o:spid="_x0000_s1109" type="#_x0000_t202" style="position:absolute;left:5032;top:30467;width:5413;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" filled="f" stroked="f">
                  <v:textbox>
                    <w:txbxContent>
                      <w:p w14:paraId="37A3081D"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v:textbox>
                </v:shape>
                <v:shape id="TextBox 28" o:spid="_x0000_s1110" type="#_x0000_t202" style="position:absolute;left:9636;top:30467;width:19487;height:2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" filled="f" stroked="f">
                  <v:textbox>
                    <w:txbxContent>
                      <w:p w14:paraId="047B198E"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-0.292, P = 2.2E-16</w:t>
                        </w:r>
                      </w:p>
                    </w:txbxContent>
                  </v:textbox>
                </v:shape>
                <w10:wrap type="tight" anchorx="margin"/>
              </v:group>
            </w:pict>
          </mc:Fallback>
        </mc:AlternateContent>
      </w:r>
    </w:p>
    <w:p w14:paraId="73E786C0" w14:textId="314ABE17" w:rsidR="0025267C" w:rsidRPr="00E0653A" w:rsidRDefault="0025267C" w:rsidP="00E0653A">
      <w:pPr>
        <w:rPr>
          <w:rFonts w:asciiTheme="minorHAnsi" w:hAnsiTheme="minorHAnsi" w:cstheme="minorHAnsi"/>
        </w:rPr>
      </w:pPr>
    </w:p>
    <w:p w14:paraId="21702DA8" w14:textId="089E5B2D" w:rsidR="00E0653A" w:rsidRPr="00E0653A" w:rsidRDefault="00E0653A" w:rsidP="00E0653A">
      <w:pPr>
        <w:rPr>
          <w:rFonts w:asciiTheme="minorHAnsi" w:hAnsiTheme="minorHAnsi" w:cstheme="minorHAnsi"/>
        </w:rPr>
        <w:sectPr w:rsidR="00E0653A" w:rsidRPr="00E0653A" w:rsidSect="00A76C40">
          <w:pgSz w:w="12240" w:h="15840"/>
          <w:pgMar w:top="1440" w:right="1440" w:bottom="1440" w:left="1440" w:header="720" w:footer="720" w:gutter="0"/>
          <w:lnNumType w:countBy="1" w:restart="continuous"/>
          <w:cols w:space="720"/>
          <w:docGrid w:linePitch="360"/>
        </w:sectPr>
      </w:pPr>
    </w:p>
    <w:p w14:paraId="395E4F5E" w14:textId="77777777" w:rsidR="00AB35B1" w:rsidRDefault="00AB35B1">
      <w:pPr>
        <w:rPr>
          <w:rFonts w:eastAsiaTheme="majorEastAsia" w:cstheme="majorBidi"/>
          <w:b/>
          <w:smallCaps/>
          <w:szCs w:val="28"/>
        </w:rPr>
      </w:pPr>
      <w:r>
        <w:br w:type="page"/>
      </w:r>
    </w:p>
    <w:p w14:paraId="1881801D" w14:textId="0A249B16" w:rsidR="005B063B" w:rsidRPr="003204A3" w:rsidRDefault="00AA5CE2" w:rsidP="00AB35B1">
      <w:pPr>
        <w:pStyle w:val="Heading2"/>
      </w:pPr>
      <w:r>
        <w:lastRenderedPageBreak/>
        <w:t>DISCUSSION</w:t>
      </w:r>
    </w:p>
    <w:p w14:paraId="10E06C6E" w14:textId="70C796BE" w:rsidR="006D5CF9" w:rsidRDefault="008C7FA4" w:rsidP="00FD2A2B">
      <w:pPr>
        <w:spacing w:line="480" w:lineRule="auto"/>
        <w:ind w:firstLine="360"/>
      </w:pPr>
      <w:r w:rsidRPr="0024052D">
        <w:t xml:space="preserve">As climate change rapidly progresses, </w:t>
      </w:r>
      <w:r w:rsidRPr="0024052D">
        <w:rPr>
          <w:bCs/>
        </w:rPr>
        <w:t xml:space="preserve">elevated aridity </w:t>
      </w:r>
      <w:r w:rsidR="001B55CA">
        <w:rPr>
          <w:bCs/>
        </w:rPr>
        <w:t xml:space="preserve">is </w:t>
      </w:r>
      <w:r w:rsidRPr="0024052D">
        <w:rPr>
          <w:bCs/>
        </w:rPr>
        <w:t>an increasingly common phenomenon</w:t>
      </w:r>
      <w:r w:rsidR="001B55CA">
        <w:rPr>
          <w:bCs/>
        </w:rPr>
        <w:t xml:space="preserve"> </w:t>
      </w:r>
      <w:r w:rsidRPr="0024052D">
        <w:rPr>
          <w:bCs/>
        </w:rPr>
        <w:t xml:space="preserve">and can have profound consequence for the stability of </w:t>
      </w:r>
      <w:r w:rsidR="00416793">
        <w:rPr>
          <w:bCs/>
        </w:rPr>
        <w:t>plant populations and communities</w:t>
      </w:r>
      <w:r w:rsidRPr="0024052D">
        <w:rPr>
          <w:bCs/>
        </w:rPr>
        <w:t>.</w:t>
      </w:r>
      <w:r w:rsidR="00251B48" w:rsidRPr="0024052D">
        <w:t xml:space="preserve"> </w:t>
      </w:r>
      <w:r w:rsidRPr="0024052D">
        <w:t>Transgenerational plasticit</w:t>
      </w:r>
      <w:r w:rsidR="00251B48" w:rsidRPr="0024052D">
        <w:t xml:space="preserve">y </w:t>
      </w:r>
      <w:r w:rsidRPr="0024052D">
        <w:t>may be one mechanism by which species can withstand rapidly changing environment</w:t>
      </w:r>
      <w:r w:rsidR="00251B48" w:rsidRPr="0024052D">
        <w:t xml:space="preserve">s </w:t>
      </w:r>
      <w:r w:rsidR="00251B48" w:rsidRPr="0024052D">
        <w:fldChar w:fldCharType="begin"/>
      </w:r>
      <w:r w:rsidR="00DE092C">
        <w:instrText xml:space="preserve"> ADDIN ZOTERO_ITEM CSL_CITATION {"citationID":"ImJ4NpQB","properties":{"formattedCitation":"(Herman &amp; Sultan, 2011)","plainCitation":"(Herman &amp; Sultan, 2011)","noteIndex":0},"citationItems":[{"id":167,"uris":["http://zotero.org/users/6894025/items/Q8X4U2F6"],"itemData":{"id":167,"type":"article-journal","abstract":"Plants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schema":"https://github.com/citation-style-language/schema/raw/master/csl-citation.json"} </w:instrText>
      </w:r>
      <w:r w:rsidR="00251B48" w:rsidRPr="0024052D">
        <w:fldChar w:fldCharType="separate"/>
      </w:r>
      <w:r w:rsidR="008372D5">
        <w:rPr>
          <w:noProof/>
        </w:rPr>
        <w:t>(Herman &amp; Sultan, 2011)</w:t>
      </w:r>
      <w:r w:rsidR="00251B48" w:rsidRPr="0024052D">
        <w:fldChar w:fldCharType="end"/>
      </w:r>
      <w:r w:rsidR="00B37EC3">
        <w:t xml:space="preserve"> and could be leveraged for restoration and revegetation in the face of </w:t>
      </w:r>
      <w:r w:rsidR="00051FE8">
        <w:t xml:space="preserve">this environmental </w:t>
      </w:r>
      <w:r w:rsidR="00B37EC3">
        <w:t>change</w:t>
      </w:r>
      <w:r w:rsidR="007229AD" w:rsidRPr="0024052D">
        <w:t>. Here, w</w:t>
      </w:r>
      <w:r w:rsidR="00705047" w:rsidRPr="0024052D">
        <w:t>e used</w:t>
      </w:r>
      <w:r w:rsidR="00E371FB" w:rsidRPr="0024052D">
        <w:t xml:space="preserve"> 11 populations</w:t>
      </w:r>
      <w:r w:rsidR="00705047" w:rsidRPr="0024052D">
        <w:t xml:space="preserve"> of </w:t>
      </w:r>
      <w:r w:rsidR="00705047" w:rsidRPr="0024052D">
        <w:rPr>
          <w:i/>
          <w:iCs/>
        </w:rPr>
        <w:t>Plantago patagonica</w:t>
      </w:r>
      <w:r w:rsidR="00E371FB" w:rsidRPr="0024052D">
        <w:t xml:space="preserve"> </w:t>
      </w:r>
      <w:r w:rsidR="00705047" w:rsidRPr="0024052D">
        <w:t>sourced across a</w:t>
      </w:r>
      <w:r w:rsidR="00B37EC3">
        <w:t xml:space="preserve"> gradient</w:t>
      </w:r>
      <w:r w:rsidR="00705047" w:rsidRPr="0024052D">
        <w:t xml:space="preserve"> </w:t>
      </w:r>
      <w:r w:rsidR="00B37EC3">
        <w:t xml:space="preserve">of </w:t>
      </w:r>
      <w:r w:rsidR="004F003B" w:rsidRPr="0024052D">
        <w:t xml:space="preserve">spring </w:t>
      </w:r>
      <w:r w:rsidR="00705047" w:rsidRPr="0024052D">
        <w:t xml:space="preserve">VPD </w:t>
      </w:r>
      <w:r w:rsidR="004F003B" w:rsidRPr="0024052D">
        <w:t>variability</w:t>
      </w:r>
      <w:r w:rsidR="00705047" w:rsidRPr="0024052D">
        <w:t xml:space="preserve"> and exposed</w:t>
      </w:r>
      <w:r w:rsidR="00B37EC3">
        <w:t xml:space="preserve"> them</w:t>
      </w:r>
      <w:r w:rsidR="00705047" w:rsidRPr="0024052D">
        <w:t xml:space="preserve"> to</w:t>
      </w:r>
      <w:r w:rsidR="00B37EC3">
        <w:t xml:space="preserve"> a</w:t>
      </w:r>
      <w:r w:rsidR="00705047" w:rsidRPr="0024052D">
        <w:t xml:space="preserve"> fully factorial, multi-generation </w:t>
      </w:r>
      <w:r w:rsidR="00254397" w:rsidRPr="0024052D">
        <w:t>water limitation</w:t>
      </w:r>
      <w:r w:rsidR="00705047" w:rsidRPr="0024052D">
        <w:t xml:space="preserve"> experiment</w:t>
      </w:r>
      <w:r w:rsidR="00781923">
        <w:t xml:space="preserve"> </w:t>
      </w:r>
      <w:r w:rsidR="00705047" w:rsidRPr="0024052D">
        <w:t xml:space="preserve">to ask: </w:t>
      </w:r>
      <w:r w:rsidR="00AE72A7">
        <w:t>1</w:t>
      </w:r>
      <w:r w:rsidR="0024052D" w:rsidRPr="0024052D">
        <w:t xml:space="preserve">) Is there evidence of TGP in response to water limitation in </w:t>
      </w:r>
      <w:r w:rsidR="0024052D" w:rsidRPr="0024052D">
        <w:rPr>
          <w:i/>
          <w:iCs/>
        </w:rPr>
        <w:t>P. patagonica</w:t>
      </w:r>
      <w:r w:rsidR="0024052D" w:rsidRPr="0024052D">
        <w:t>? 2) Does collection site climate variability predict the magnitude of the TGP response to water limitation? and 3) Is TGP response to water limitation adaptive?</w:t>
      </w:r>
      <w:r w:rsidR="00463E98">
        <w:t xml:space="preserve"> </w:t>
      </w:r>
    </w:p>
    <w:p w14:paraId="268E5DD6" w14:textId="08484B44" w:rsidR="00EE6513" w:rsidRDefault="006249C9" w:rsidP="00FD2A2B">
      <w:pPr>
        <w:spacing w:line="480" w:lineRule="auto"/>
        <w:ind w:firstLine="360"/>
      </w:pPr>
      <w:r>
        <w:t xml:space="preserve">We found evidence of </w:t>
      </w:r>
      <w:r w:rsidR="00615978">
        <w:t>TGP</w:t>
      </w:r>
      <w:r>
        <w:t xml:space="preserve"> in </w:t>
      </w:r>
      <w:r w:rsidRPr="00493535">
        <w:rPr>
          <w:i/>
          <w:iCs/>
        </w:rPr>
        <w:t>P. patagonica</w:t>
      </w:r>
      <w:r>
        <w:t xml:space="preserve"> that suggests</w:t>
      </w:r>
      <w:r w:rsidR="00447AE0">
        <w:t xml:space="preserve"> water limitation </w:t>
      </w:r>
      <w:r w:rsidR="004E53D9">
        <w:t xml:space="preserve">over multiple generations </w:t>
      </w:r>
      <w:r w:rsidR="00447AE0">
        <w:t>has significant negative effects on the repr</w:t>
      </w:r>
      <w:r w:rsidR="00732958">
        <w:t>oductive output</w:t>
      </w:r>
      <w:r w:rsidR="0059049E">
        <w:t xml:space="preserve"> regardless of home site climate (</w:t>
      </w:r>
      <w:r w:rsidR="00781923">
        <w:t>Figure 5</w:t>
      </w:r>
      <w:r w:rsidR="00FC3B87">
        <w:t>).</w:t>
      </w:r>
      <w:r w:rsidR="003204A3">
        <w:t xml:space="preserve"> Most of the trait plasticity in </w:t>
      </w:r>
      <w:r w:rsidR="003204A3" w:rsidRPr="003204A3">
        <w:rPr>
          <w:i/>
          <w:iCs/>
        </w:rPr>
        <w:t>P. patagonica</w:t>
      </w:r>
      <w:r w:rsidR="003204A3">
        <w:t xml:space="preserve"> occurred in response to offspring water limitations (WGP</w:t>
      </w:r>
      <w:r w:rsidR="00781923">
        <w:t>, Figure 3)</w:t>
      </w:r>
      <w:r w:rsidR="003204A3">
        <w:t xml:space="preserve">. </w:t>
      </w:r>
      <w:r w:rsidR="00FC3B87">
        <w:t>Additionally, we found</w:t>
      </w:r>
      <w:r w:rsidR="00781D8D">
        <w:t xml:space="preserve"> that home site variability </w:t>
      </w:r>
      <w:r w:rsidR="00FE1EE7">
        <w:t xml:space="preserve">modulates </w:t>
      </w:r>
      <w:r w:rsidR="005E3A0B">
        <w:t>transgenerational responses in traits related to growth and resource allocation</w:t>
      </w:r>
      <w:r w:rsidR="004E53D9">
        <w:t xml:space="preserve"> (Figure</w:t>
      </w:r>
      <w:r w:rsidR="004E53D9" w:rsidRPr="00463E98">
        <w:t xml:space="preserve"> 4)</w:t>
      </w:r>
      <w:r w:rsidR="005E3A0B">
        <w:t>, but not</w:t>
      </w:r>
      <w:r w:rsidR="00FD1C20">
        <w:t xml:space="preserve"> in reproductive traits</w:t>
      </w:r>
      <w:r w:rsidR="004E53D9">
        <w:t xml:space="preserve"> (Table 2). </w:t>
      </w:r>
      <w:r w:rsidR="007B5F11" w:rsidRPr="00463E98">
        <w:t>Below, we discuss each of these result</w:t>
      </w:r>
      <w:r w:rsidR="004B283F" w:rsidRPr="00463E98">
        <w:t>s</w:t>
      </w:r>
      <w:r w:rsidR="0032619B">
        <w:t xml:space="preserve">, the </w:t>
      </w:r>
      <w:r w:rsidR="008955A8">
        <w:t>mechanisms</w:t>
      </w:r>
      <w:r w:rsidR="0032619B">
        <w:t xml:space="preserve"> that may have given rise to the</w:t>
      </w:r>
      <w:r w:rsidR="008955A8">
        <w:t>se</w:t>
      </w:r>
      <w:r w:rsidR="0032619B">
        <w:t xml:space="preserve"> patterns,</w:t>
      </w:r>
      <w:r w:rsidR="008955A8">
        <w:t xml:space="preserve"> and their implications</w:t>
      </w:r>
      <w:r w:rsidR="00432DED">
        <w:t>.</w:t>
      </w:r>
    </w:p>
    <w:p w14:paraId="213A4CE9" w14:textId="38B4335F" w:rsidR="00713296" w:rsidRPr="00AA5CE2" w:rsidRDefault="00E55DF1" w:rsidP="00FD2A2B">
      <w:pPr>
        <w:spacing w:line="480" w:lineRule="auto"/>
        <w:rPr>
          <w:b/>
          <w:bCs/>
        </w:rPr>
      </w:pPr>
      <w:r w:rsidRPr="00AA5CE2">
        <w:rPr>
          <w:b/>
          <w:bCs/>
        </w:rPr>
        <w:t>Maladaptive t</w:t>
      </w:r>
      <w:r w:rsidR="008F4D65" w:rsidRPr="00AA5CE2">
        <w:rPr>
          <w:b/>
          <w:bCs/>
        </w:rPr>
        <w:t>ransgenerational plasticity in P. patagonica</w:t>
      </w:r>
      <w:r w:rsidR="00B17798" w:rsidRPr="00AA5CE2">
        <w:rPr>
          <w:b/>
          <w:bCs/>
        </w:rPr>
        <w:t xml:space="preserve"> </w:t>
      </w:r>
    </w:p>
    <w:p w14:paraId="7239CEF0" w14:textId="3BAD9677" w:rsidR="007565B1" w:rsidRPr="007565B1" w:rsidRDefault="001B3AE8" w:rsidP="00FD2A2B">
      <w:pPr>
        <w:spacing w:line="480" w:lineRule="auto"/>
      </w:pPr>
      <w:r>
        <w:tab/>
      </w:r>
      <w:bookmarkStart w:id="6" w:name="OLE_LINK3"/>
      <w:r w:rsidR="00781923">
        <w:t>Seed number</w:t>
      </w:r>
      <w:r w:rsidR="00F60087">
        <w:t>, a direct measure of reproductive success,</w:t>
      </w:r>
      <w:r w:rsidR="00781923">
        <w:t xml:space="preserve"> is one of the best surrogates of lifetime fitness in </w:t>
      </w:r>
      <w:r w:rsidR="00F60087">
        <w:t xml:space="preserve">short-lived </w:t>
      </w:r>
      <w:r w:rsidR="00781923">
        <w:t>annual plants</w:t>
      </w:r>
      <w:r w:rsidR="00F60087">
        <w:t xml:space="preserve"> </w:t>
      </w:r>
      <w:r w:rsidR="00F60087">
        <w:fldChar w:fldCharType="begin"/>
      </w:r>
      <w:r w:rsidR="00F60087">
        <w:instrText xml:space="preserve"> ADDIN ZOTERO_ITEM CSL_CITATION {"citationID":"d54f0Xto","properties":{"formattedCitation":"(Primack &amp; Kang, 1989)","plainCitation":"(Primack &amp; Kang, 1989)","noteIndex":0},"citationItems":[{"id":1977,"uris":["http://zotero.org/users/6894025/items/6S6KT4JH"],"itemData":{"id":1977,"type":"article-journal","container-title":"Annual Review of Ecology, Evolution, and Systematics","DOI":"10.1146/annurev.es.20.110189.002055","ISSN":"1543-592X, 1545-2069","issue":"Volume 20, 1989","language":"en","note":"publisher: Annual Reviews","page":"367-396","source":"www.annualreviews.org","title":"Measuring Fitness and Natural Selection in Wild Plant Populations","volume":"20","author":[{"family":"Primack","given":"R. B."},{"family":"Kang","given":"H."}],"issued":{"date-parts":[["1989",11,1]]}}}],"schema":"https://github.com/citation-style-language/schema/raw/master/csl-citation.json"} </w:instrText>
      </w:r>
      <w:r w:rsidR="00F60087">
        <w:fldChar w:fldCharType="separate"/>
      </w:r>
      <w:r w:rsidR="008372D5">
        <w:rPr>
          <w:noProof/>
        </w:rPr>
        <w:t>(Primack &amp; Kang, 1989)</w:t>
      </w:r>
      <w:r w:rsidR="00F60087">
        <w:fldChar w:fldCharType="end"/>
      </w:r>
      <w:r w:rsidR="00781923">
        <w:t xml:space="preserve">. </w:t>
      </w:r>
      <w:r w:rsidR="005A17B0">
        <w:t xml:space="preserve">When </w:t>
      </w:r>
      <w:r w:rsidR="000F20B6">
        <w:t xml:space="preserve">plants were exposed to water limitations </w:t>
      </w:r>
      <w:r w:rsidR="00345A22">
        <w:t xml:space="preserve">in the offspring generation, plants </w:t>
      </w:r>
      <w:r w:rsidR="00B37EC3">
        <w:t>that</w:t>
      </w:r>
      <w:r w:rsidR="006852F1">
        <w:t xml:space="preserve"> also experience</w:t>
      </w:r>
      <w:r w:rsidR="005A17B0">
        <w:t>d</w:t>
      </w:r>
      <w:r w:rsidR="006852F1">
        <w:t xml:space="preserve"> water limitation in the parental generation (DD)</w:t>
      </w:r>
      <w:r w:rsidR="00C25B9E">
        <w:t xml:space="preserve"> produced </w:t>
      </w:r>
      <w:r w:rsidR="004443C9">
        <w:t xml:space="preserve">fewer </w:t>
      </w:r>
      <w:r w:rsidR="00EB1AE3">
        <w:t>seeds</w:t>
      </w:r>
      <w:r w:rsidR="00274FF3">
        <w:t xml:space="preserve"> </w:t>
      </w:r>
      <w:r w:rsidR="00C25B9E">
        <w:t>than offspring of well-watered plants (CD</w:t>
      </w:r>
      <w:r w:rsidR="00716A7D">
        <w:t xml:space="preserve">) </w:t>
      </w:r>
      <w:r w:rsidR="00716A7D">
        <w:lastRenderedPageBreak/>
        <w:t>(F</w:t>
      </w:r>
      <w:r w:rsidR="004443C9">
        <w:t xml:space="preserve">igure </w:t>
      </w:r>
      <w:r w:rsidR="00781923">
        <w:t>5</w:t>
      </w:r>
      <w:r w:rsidR="009D1FA5">
        <w:t>; Table 2).</w:t>
      </w:r>
      <w:r w:rsidR="00EE6513">
        <w:t xml:space="preserve"> This finding suggests that TGP may not be an adaptive strategy</w:t>
      </w:r>
      <w:r w:rsidR="00C87891">
        <w:t xml:space="preserve"> </w:t>
      </w:r>
      <w:r w:rsidR="00EE6513">
        <w:t>when exposed to</w:t>
      </w:r>
      <w:r w:rsidR="0098538C">
        <w:t xml:space="preserve"> consecutive </w:t>
      </w:r>
      <w:r w:rsidR="00EE6513">
        <w:t xml:space="preserve">generations of </w:t>
      </w:r>
      <w:r w:rsidR="00781923">
        <w:t>water limitation</w:t>
      </w:r>
      <w:r w:rsidR="00FE0FEC">
        <w:t xml:space="preserve">—in fact, </w:t>
      </w:r>
      <w:r w:rsidR="00B47D94">
        <w:t xml:space="preserve">this suggests that </w:t>
      </w:r>
      <w:r w:rsidR="0098538C">
        <w:t>consecutive</w:t>
      </w:r>
      <w:r w:rsidR="00C87891">
        <w:t xml:space="preserve"> generations of water limitation may induce maladaptive TGP in </w:t>
      </w:r>
      <w:r w:rsidR="00C87891" w:rsidRPr="00EE6513">
        <w:rPr>
          <w:i/>
          <w:iCs/>
        </w:rPr>
        <w:t>P. patagonica</w:t>
      </w:r>
      <w:r w:rsidR="00A671B8">
        <w:rPr>
          <w:i/>
          <w:iCs/>
        </w:rPr>
        <w:t xml:space="preserve">, </w:t>
      </w:r>
      <w:r w:rsidR="00781923">
        <w:t xml:space="preserve">regardless of the seed source home climate pattern </w:t>
      </w:r>
      <w:r w:rsidR="00996BDA">
        <w:fldChar w:fldCharType="begin"/>
      </w:r>
      <w:r w:rsidR="00DE092C">
        <w:instrText xml:space="preserve"> ADDIN ZOTERO_ITEM CSL_CITATION {"citationID":"tUtK0SpY","properties":{"formattedCitation":"(Kuijper &amp; Hoyle, 2015)","plainCitation":"(Kuijper &amp; Hoyle, 2015)","noteIndex":0},"citationItems":[{"id":264,"uris":["http://zotero.org/users/6894025/items/E6SFIGPR"],"itemData":{"id":264,"type":"article-journal","abstract":"Existing insight suggests that maternal effects have a substantial impact on evolution, yet these predictions assume that maternal effects themselves are evolutionarily constant. Hence, it is poorly understood how natural selection shapes maternal effects in different ecological circumstances. To overcome this, the current study derives an evolutionary model of maternal effects in a quantitative genetics context. In constant environments, we show that maternal effects evolve to slight negative values that result in a reduction of the phenotypic variance (canalization). By contrast, in populations experiencing abrupt change, maternal effects transiently evolve to positive values for many generations, facilitating the transmission of beneficial maternal phenotypes to offspring. In periodically fluctuating environments, maternal effects evolve according to the autocorrelation between maternal and offspring environments, favoring positive maternal effects when change is slow, and negative maternal effects when change is rapid. Generally, the strongest maternal effects occur for traits that experience very strong selection and for which plasticity is severely constrained. By contrast, for traits experiencing weak selection, phenotypic plasticity enhances the evolutionary scope of maternal effects, although maternal effects attain much smaller values throughout. As weak selection is common, finding substantial maternal influences on offspring phenotypes may be more challenging than anticipated.","container-title":"Evolution; International Journal of Organic Evolution","DOI":"10.1111/evo.12635","ISSN":"1558-5646","issue":"4","journalAbbreviation":"Evolution","language":"eng","note":"PMID: 25809121\nPMCID: PMC4975690","page":"950-968","source":"PubMed","title":"When to rely on maternal effects and when on phenotypic plasticity?","volume":"69","author":[{"family":"Kuijper","given":"Bram"},{"family":"Hoyle","given":"Rebecca B."}],"issued":{"date-parts":[["2015",4]]}}}],"schema":"https://github.com/citation-style-language/schema/raw/master/csl-citation.json"} </w:instrText>
      </w:r>
      <w:r w:rsidR="00996BDA">
        <w:fldChar w:fldCharType="separate"/>
      </w:r>
      <w:r w:rsidR="008372D5">
        <w:rPr>
          <w:noProof/>
        </w:rPr>
        <w:t>(Kuijper &amp; Hoyle, 2015)</w:t>
      </w:r>
      <w:r w:rsidR="00996BDA">
        <w:fldChar w:fldCharType="end"/>
      </w:r>
      <w:r w:rsidR="00A671B8">
        <w:t>.</w:t>
      </w:r>
      <w:r w:rsidR="000428FB">
        <w:t xml:space="preserve"> Consecutive</w:t>
      </w:r>
      <w:r w:rsidR="00523850">
        <w:t xml:space="preserve"> generations</w:t>
      </w:r>
      <w:r w:rsidR="00B37EC3">
        <w:t xml:space="preserve"> exposed to</w:t>
      </w:r>
      <w:r w:rsidR="00523850">
        <w:t xml:space="preserve"> water limitation may </w:t>
      </w:r>
      <w:r w:rsidR="00455E33">
        <w:t xml:space="preserve">limit the fitness of offspring, decreasing their ability to compete and </w:t>
      </w:r>
      <w:r w:rsidR="000428FB">
        <w:t>persist</w:t>
      </w:r>
      <w:r w:rsidR="00523850">
        <w:t>, suggesting that we may see future population declines</w:t>
      </w:r>
      <w:r w:rsidR="00F60087">
        <w:t xml:space="preserve"> in </w:t>
      </w:r>
      <w:r w:rsidR="00F60087" w:rsidRPr="00F60087">
        <w:rPr>
          <w:i/>
          <w:iCs/>
        </w:rPr>
        <w:t>P. patagonica</w:t>
      </w:r>
      <w:r w:rsidR="00523850">
        <w:t xml:space="preserve"> in areas that</w:t>
      </w:r>
      <w:r w:rsidR="001F6C29">
        <w:t xml:space="preserve"> are </w:t>
      </w:r>
      <w:r w:rsidR="006C4B50">
        <w:t xml:space="preserve">increasingly </w:t>
      </w:r>
      <w:r w:rsidR="001F6C29">
        <w:t>experiencing spring drought</w:t>
      </w:r>
      <w:r w:rsidR="006C4B50">
        <w:t>s</w:t>
      </w:r>
      <w:r w:rsidR="001F6C29">
        <w:t xml:space="preserve"> more frequently</w:t>
      </w:r>
      <w:r w:rsidR="006C4B50">
        <w:t xml:space="preserve"> from year to year</w:t>
      </w:r>
      <w:r w:rsidR="001F6C29">
        <w:t>.</w:t>
      </w:r>
      <w:r w:rsidR="006C4B50">
        <w:t xml:space="preserve"> </w:t>
      </w:r>
      <w:r w:rsidR="007565B1">
        <w:t xml:space="preserve">These results align with findings in other species showing reduced seed production under consecutive drought stress, </w:t>
      </w:r>
      <w:r w:rsidR="00C6495F">
        <w:t xml:space="preserve">including in </w:t>
      </w:r>
      <w:r w:rsidR="00105A35" w:rsidRPr="00105A35">
        <w:rPr>
          <w:i/>
          <w:iCs/>
        </w:rPr>
        <w:t>Amaranthus albus</w:t>
      </w:r>
      <w:r w:rsidR="00C6495F">
        <w:rPr>
          <w:i/>
          <w:iCs/>
        </w:rPr>
        <w:t xml:space="preserve">, </w:t>
      </w:r>
      <w:r w:rsidR="00C6495F">
        <w:t>a non-native annual species</w:t>
      </w:r>
      <w:r w:rsidR="007565B1">
        <w:t xml:space="preserve"> (</w:t>
      </w:r>
      <w:r w:rsidR="00B6647D">
        <w:fldChar w:fldCharType="begin"/>
      </w:r>
      <w:r w:rsidR="00036FC9">
        <w:instrText xml:space="preserve"> ADDIN ZOTERO_ITEM CSL_CITATION {"citationID":"jCvfpu2f","properties":{"formattedCitation":"(Fenesi et al., 2014)","plainCitation":"(Fenesi et al., 2014)","dontUpdate":true,"noteIndex":0},"citationItems":[{"id":242,"uris":["http://zotero.org/users/6894025/items/IJMTJH87"],"itemData":{"id":242,"type":"article-journal","abstract":"Adaptive transgenerational plasticity (TGP), i.e., significantly higher fitness when maternal and offspring conditions match, might contribute to the population growth of non-native species in highly variable environments. However, comparative studies that directly test this hypothesis are lacking. Therefore, we performed a reciprocal split-brood experiment to compare TGP in response to N and water availability in single populations of two invasive (Amaranthus retroflexus, Galinsoga parviflora) and two congeneric non-invasive introduced species (Amaranthus albus, Galinsoga ciliata). We hypothesized that the transgenerational effect is adaptive: (1) in invasive species compared with non-invasive adventives, and (2) in stressful conditions compared with resource-rich environments. The phenotypic variation among offspring was generated, in large part, by our experimental treatments in the maternal generation; therefore, we demonstrated a direct TGP effect on the offspring’s adult fitness. We found evidence, for the first time, that invasive and non-invasive adventive species differ regarding the expression of TGP in the adult stage, as adaptive responses were found exclusively in the invasive species. The manifestation of TGP was more explicit under resource-rich conditions; therefore, it might contribute to the population dynamics of non-native species in resource-rich sites rather than to their ecological tolerance spectra.","container-title":"Oecologia","DOI":"10.1007/s00442-014-2994-7","ISSN":"1432-1939","issue":"1","journalAbbreviation":"Oecologia","language":"en","page":"95-106","source":"Springer Link","title":"Can transgenerational plasticity contribute to the invasion success of annual plant species?","volume":"176","author":[{"family":"Fenesi","given":"Annamária"},{"family":"Dyer","given":"Andrew R."},{"family":"Geréd","given":"Júliánna"},{"family":"Sándor","given":"Dorottya"},{"family":"Ruprecht","given":"Eszter"}],"issued":{"date-parts":[["2014",9,1]]}}}],"schema":"https://github.com/citation-style-language/schema/raw/master/csl-citation.json"} </w:instrText>
      </w:r>
      <w:r w:rsidR="00B6647D">
        <w:fldChar w:fldCharType="separate"/>
      </w:r>
      <w:r w:rsidR="00DE092C">
        <w:rPr>
          <w:noProof/>
        </w:rPr>
        <w:t>Fenesi et al., 2014</w:t>
      </w:r>
      <w:r w:rsidR="00B6647D">
        <w:fldChar w:fldCharType="end"/>
      </w:r>
      <w:r w:rsidR="007565B1">
        <w:t>)</w:t>
      </w:r>
      <w:r w:rsidR="00ED56D9">
        <w:t xml:space="preserve">. </w:t>
      </w:r>
      <w:r w:rsidR="007565B1">
        <w:t xml:space="preserve">However, contrasting responses have also been documented: </w:t>
      </w:r>
      <w:r w:rsidR="007565B1" w:rsidRPr="00C27BE0">
        <w:rPr>
          <w:i/>
          <w:iCs/>
        </w:rPr>
        <w:t xml:space="preserve">Secale </w:t>
      </w:r>
      <w:proofErr w:type="spellStart"/>
      <w:r w:rsidR="007565B1" w:rsidRPr="00C27BE0">
        <w:rPr>
          <w:i/>
          <w:iCs/>
        </w:rPr>
        <w:t>sylvestre</w:t>
      </w:r>
      <w:proofErr w:type="spellEnd"/>
      <w:r w:rsidR="007565B1">
        <w:rPr>
          <w:i/>
          <w:iCs/>
        </w:rPr>
        <w:t xml:space="preserve"> </w:t>
      </w:r>
      <w:r w:rsidR="007565B1">
        <w:t>showed increased seed production (</w:t>
      </w:r>
      <w:r w:rsidR="007565B1">
        <w:fldChar w:fldCharType="begin"/>
      </w:r>
      <w:r w:rsidR="00036FC9">
        <w:instrText xml:space="preserve"> ADDIN ZOTERO_ITEM CSL_CITATION {"citationID":"qKXZq3In","properties":{"formattedCitation":"(Mojzes et al., 2021)","plainCitation":"(Mojzes et al., 2021)","dontUpdate":true,"noteIndex":0},"citationItems":[{"id":175,"uris":["http://zotero.org/users/6894025/items/EP3BZKG5"],"itemData":{"id":175,"type":"article-journal","abstract":"Precipitation changes may induce shifts in plant species or life form dominance in ecosystems, making some previously subordinate species abundant. The plasticity of certain plant functional traits of these expanding subordinate species may be one possible mechanism behind their success. In this study, we tested if the subordinate winter annual grass Secale sylvestre shows plasticity in growth and reproduction in response to altered environment associated with field-scale rainfall manipulations (severe drought, moderate drought, and watering) in a semiarid grassland, and whether the maternal environment influences offspring germination or growth in a subsequent pot experiment. Compared to control plots, S. sylvestre plants grew 38% taller, and produced 32% more seeds in severe drought plots, while plants in watered plots were 17% shorter, and had 22% less seeds. Seed mass was greatest in severe drought plots. Plants growing in drought plots had offspring with enhanced juvenile shoot growth compared to the progeny whose mother plants grew in watered plots. These responses are most likely explained by the decreased cover of previously dominant perennial grasses in severe drought plots, which resulted in wetter soil compared to control and watered plots during the peak growth of S. sylvestre. We conclude that the plasticity of this subordinate annual species in response to changing environment may help to gain dominance with recurring droughts that suppress perennial grasses. Our results highlight that exploring both within-generation and transgenerational plasticity of subordinate species may lead to a better prediction of changes in plant species dominance under climate change.","container-title":"Environmental and Experimental Botany","DOI":"10.1016/j.envexpbot.2021.104472","ISSN":"00988472","journalAbbreviation":"Environmental and Experimental Botany","language":"en","page":"104472","source":"DOI.org (Crossref)","title":"Drought in maternal environment boosts offspring performance in a subordinate annual grass","volume":"187","author":[{"family":"Mojzes","given":"Andrea"},{"family":"Kalapos","given":"Tibor"},{"family":"Kröel‑Dulay","given":"György"}],"issued":{"date-parts":[["2021",7]]}}}],"schema":"https://github.com/citation-style-language/schema/raw/master/csl-citation.json"} </w:instrText>
      </w:r>
      <w:r w:rsidR="007565B1">
        <w:fldChar w:fldCharType="separate"/>
      </w:r>
      <w:r w:rsidR="007565B1">
        <w:rPr>
          <w:noProof/>
        </w:rPr>
        <w:t>Mojzes et al., 2021</w:t>
      </w:r>
      <w:r w:rsidR="007565B1">
        <w:fldChar w:fldCharType="end"/>
      </w:r>
      <w:r w:rsidR="007565B1">
        <w:t xml:space="preserve">), while </w:t>
      </w:r>
      <w:r w:rsidR="007565B1" w:rsidRPr="00030992">
        <w:rPr>
          <w:i/>
          <w:iCs/>
        </w:rPr>
        <w:t xml:space="preserve">Helianthemum </w:t>
      </w:r>
      <w:proofErr w:type="spellStart"/>
      <w:r w:rsidR="007565B1" w:rsidRPr="00030992">
        <w:rPr>
          <w:i/>
          <w:iCs/>
        </w:rPr>
        <w:t>squamatum</w:t>
      </w:r>
      <w:proofErr w:type="spellEnd"/>
      <w:r w:rsidR="007565B1">
        <w:t xml:space="preserve"> and </w:t>
      </w:r>
      <w:r w:rsidR="007565B1" w:rsidRPr="00030992">
        <w:rPr>
          <w:i/>
          <w:iCs/>
        </w:rPr>
        <w:t xml:space="preserve">Centaurea </w:t>
      </w:r>
      <w:proofErr w:type="spellStart"/>
      <w:r w:rsidR="007565B1" w:rsidRPr="00030992">
        <w:rPr>
          <w:i/>
          <w:iCs/>
        </w:rPr>
        <w:t>hyssopifolia</w:t>
      </w:r>
      <w:proofErr w:type="spellEnd"/>
      <w:r w:rsidR="007565B1">
        <w:rPr>
          <w:i/>
          <w:iCs/>
        </w:rPr>
        <w:t xml:space="preserve"> </w:t>
      </w:r>
      <w:r w:rsidR="007565B1">
        <w:t>exhibited no change in seed production (</w:t>
      </w:r>
      <w:r w:rsidR="007565B1">
        <w:fldChar w:fldCharType="begin"/>
      </w:r>
      <w:r w:rsidR="00036FC9">
        <w:instrText xml:space="preserve"> ADDIN ZOTERO_ITEM CSL_CITATION {"citationID":"x5VEeAeh","properties":{"formattedCitation":"(Ramos-Mu\\uc0\\u241{}oz et al., 2024)","plainCitation":"(Ramos-Muñoz et al., 2024)","dontUpdate":true,"noteIndex":0},"citationItems":[{"id":100,"uris":["http://zotero.org/users/6894025/items/3YWCQLGF"],"itemData":{"id":100,"type":"article-journal","abstract":"Intra- and transgenerational plasticity may provide substantial phenotypic variation to cope with environmental change. Since assessing the unique contribution of the maternal environment to the offspring phenotype is challenging in perennial, outcrossing plants, little is known about the evolutionary and ecological implications of transgenerational plasticity and its persistence over the life cycle in these species. We evaluated how intra- and transgenerational plasticity interplay to shape the adaptive responses to drought in two perennial Mediterranean shrubs.We used a novel common garden approach that reduced within-family genetic variation in both the maternal and offspring generations by growing the same maternal individual in two contrasting watering environments, well-watered and drought, in consecutive years. We then assessed phenotypic differences at the reproductive stage between offspring reciprocally grown in the same environments.Maternal drought had an effect on offspring performance only in Helianthemum squamatum. Offspring of drought-stressed plants showed more inflorescences, less sclerophyllous leaves and higher growth rates in both watering conditions, and heavier seeds under drought, than offspring of well-watered maternal plants. Maternal drought also induced similar plasticity patterns across maternal families, showing a general increase in seed mass in response to offspring drought, a pattern not observed in the offspring of well-watered plants. In contrast, both species expressed immediate adaptive plasticity, and the magnitude of intragenerational plasticity was larger than the transgenerational plastic responses.Our results highlight that adaptive effects associated with maternal drought can persist beyond the seedling stage and provide evidence of species-level variation in the expression of transgenerational plasticity. Such differences between co-occurring Mediterranean species in the prevalence of this form of non-genetic inheritance may result in differential vulnerability to climate change.","container-title":"Annals of Botany","DOI":"10.1093/aob/mcae039","ISSN":"0305-7364","issue":"1","journalAbbreviation":"Annals of Botany","page":"101-116","source":"Silverchair","title":"Transgenerational plasticity to drought: contrasting patterns of non-genetic inheritance in two semi-arid Mediterranean shrubs","title-short":"Transgenerational plasticity to drought","volume":"134","author":[{"family":"Ramos-Muñoz","given":"Marina"},{"family":"Blanco-Sánchez","given":"Mario"},{"family":"Pías","given":"Beatriz"},{"family":"Escudero","given":"Adrián"},{"family":"Matesanz","given":"Silvia"}],"issued":{"date-parts":[["2024",7,3]]}}}],"schema":"https://github.com/citation-style-language/schema/raw/master/csl-citation.json"} </w:instrText>
      </w:r>
      <w:r w:rsidR="007565B1">
        <w:fldChar w:fldCharType="separate"/>
      </w:r>
      <w:r w:rsidR="007565B1" w:rsidRPr="00DE092C">
        <w:rPr>
          <w:rFonts w:eastAsiaTheme="majorEastAsia"/>
        </w:rPr>
        <w:t>Ramos-Muñoz et al., 2024</w:t>
      </w:r>
      <w:r w:rsidR="007565B1">
        <w:fldChar w:fldCharType="end"/>
      </w:r>
      <w:r w:rsidR="007565B1">
        <w:t xml:space="preserve">). </w:t>
      </w:r>
      <w:r w:rsidR="007565B1" w:rsidRPr="007565B1">
        <w:t>Such variability highlights that the fitness consequences of multigenerational water limitation are likely species-specific, shaped by distinct life histories, ecological strategies, or physiological thresholds.</w:t>
      </w:r>
    </w:p>
    <w:p w14:paraId="64E336C0" w14:textId="310EC648" w:rsidR="00E03EFF" w:rsidRDefault="00A11C04" w:rsidP="00FD2A2B">
      <w:pPr>
        <w:spacing w:line="480" w:lineRule="auto"/>
        <w:ind w:firstLine="720"/>
      </w:pPr>
      <w:bookmarkStart w:id="7" w:name="OLE_LINK4"/>
      <w:r w:rsidRPr="00FE5038">
        <w:t>There were no other traits where matching parent-offspring environments had an effect</w:t>
      </w:r>
      <w:r w:rsidR="007565B1">
        <w:t xml:space="preserve"> </w:t>
      </w:r>
      <w:r>
        <w:t>across all eleven populations</w:t>
      </w:r>
      <w:r w:rsidRPr="00FE5038">
        <w:t xml:space="preserve">, indicating low levels of </w:t>
      </w:r>
      <w:r w:rsidR="007565B1">
        <w:t>TGP expression</w:t>
      </w:r>
      <w:r w:rsidRPr="00FE5038">
        <w:t xml:space="preserve"> in </w:t>
      </w:r>
      <w:r w:rsidRPr="00FE5038">
        <w:rPr>
          <w:i/>
          <w:iCs/>
        </w:rPr>
        <w:t>P. patagonica</w:t>
      </w:r>
      <w:r w:rsidRPr="00FE5038">
        <w:t xml:space="preserve">. </w:t>
      </w:r>
      <w:r>
        <w:t>This contrasts with</w:t>
      </w:r>
      <w:r w:rsidR="007565B1">
        <w:t xml:space="preserve"> many </w:t>
      </w:r>
      <w:r>
        <w:t xml:space="preserve">other TGP studies </w:t>
      </w:r>
      <w:r w:rsidR="007565B1">
        <w:t>that found</w:t>
      </w:r>
      <w:r>
        <w:t xml:space="preserve"> matching parent-offspring environments produc</w:t>
      </w:r>
      <w:r w:rsidR="007565B1">
        <w:t>ed</w:t>
      </w:r>
      <w:r>
        <w:t xml:space="preserve"> adaptive transgenerational effects</w:t>
      </w:r>
      <w:r w:rsidR="007565B1">
        <w:t xml:space="preserve">. For example, </w:t>
      </w:r>
      <w:r>
        <w:t xml:space="preserve">consecutive drought increased total biomass and root systems of </w:t>
      </w:r>
      <w:r w:rsidRPr="003A4449">
        <w:rPr>
          <w:i/>
          <w:iCs/>
        </w:rPr>
        <w:t xml:space="preserve">Polygonum </w:t>
      </w:r>
      <w:proofErr w:type="spellStart"/>
      <w:r w:rsidRPr="003A4449">
        <w:rPr>
          <w:i/>
          <w:iCs/>
        </w:rPr>
        <w:t>persicaria</w:t>
      </w:r>
      <w:proofErr w:type="spellEnd"/>
      <w:r>
        <w:t xml:space="preserve"> </w:t>
      </w:r>
      <w:r>
        <w:fldChar w:fldCharType="begin"/>
      </w:r>
      <w:r>
        <w:instrText xml:space="preserve"> ADDIN ZOTERO_ITEM CSL_CITATION {"citationID":"iQSNlvPT","properties":{"formattedCitation":"(Sultan et al., 2009)","plainCitation":"(Sultan et al., 2009)","noteIndex":0},"citationItems":[{"id":181,"uris":["http://zotero.org/users/6894025/items/NR9EUFHB"],"itemData":{"id":181,"type":"article-journal","abstract":"Stressful parental environments can influence offspring size and development either adaptively or maladaptively, yet little is known about species' differences in this complex aspect of phenotypic plasticity. We performed a reciprocal split-brood experiment to compare transgenerational plasticity in response to drought stress in two closely related annual plant species. We raised inbred replicate parent plants of eight genotypes per species in dry vs. moist soil to generate offspring of each genetic line that differed only in parental environment, then monitored seedling development in both dry and moist conditions. Individuals of the two species expressed contrasting patterns of transgenerational plasticity for traits important to seedling drought tolerance. In Polygonum persicaria, a weedy generalist found in moist, dry, and variably dry sites, drought-stressed plants produced offspring with longer and more rapidly extending root systems and greater biomass when growing in dry soil. In contrast, in P. hydropiper, a non-weedy congener restricted to moist habitats, the offspring of drought-stressed parents had reduced root system development and seedling biomass in dry soil. In P. persicaria, transgenerational and immediate adaptive plasticity combined to produce drought-adapted seedling phenotypes. These results make clear that characteristic patterns of transgenerational plasticity can contribute to ecological diversity among species.","container-title":"Ecology","DOI":"10.1890/08-1064.1","ISSN":"1939-9170","issue":"7","language":"en","note":"_eprint: https://onlinelibrary.wiley.com/doi/pdf/10.1890/08-1064.1","page":"1831-1839","source":"Wiley Online Library","title":"Contrasting patterns of transgenerational plasticity in ecologically distinct congeners","volume":"90","author":[{"family":"Sultan","given":"Sonia E."},{"family":"Barton","given":"Kasey"},{"family":"Wilczek","given":"Amity M."}],"issued":{"date-parts":[["2009"]]}}}],"schema":"https://github.com/citation-style-language/schema/raw/master/csl-citation.json"} </w:instrText>
      </w:r>
      <w:r>
        <w:fldChar w:fldCharType="separate"/>
      </w:r>
      <w:r w:rsidR="008372D5">
        <w:rPr>
          <w:noProof/>
        </w:rPr>
        <w:t>(Sultan et al., 2009)</w:t>
      </w:r>
      <w:r>
        <w:fldChar w:fldCharType="end"/>
      </w:r>
      <w:r>
        <w:t xml:space="preserve">; increased root carbohydrate storage in </w:t>
      </w:r>
      <w:r w:rsidRPr="006F4A2A">
        <w:rPr>
          <w:i/>
          <w:iCs/>
        </w:rPr>
        <w:t>Plantago lanceolat</w:t>
      </w:r>
      <w:r>
        <w:rPr>
          <w:i/>
          <w:iCs/>
        </w:rPr>
        <w:t>a</w:t>
      </w:r>
      <w:r>
        <w:t xml:space="preserve"> </w:t>
      </w:r>
      <w:r>
        <w:fldChar w:fldCharType="begin"/>
      </w:r>
      <w:r>
        <w:instrText xml:space="preserve"> ADDIN ZOTERO_ITEM CSL_CITATION {"citationID":"PnbcU8U5","properties":{"formattedCitation":"(Latzel et al., 2014)","plainCitation":"(Latzel et al., 2014)","noteIndex":0},"citationItems":[{"id":321,"uris":["http://zotero.org/users/6894025/items/6GNZESBA"],"itemData":{"id":321,"type":"article-journal","container-title":"Oikos","DOI":"10.1111/j.1600-0706.2013.00537.x","ISSN":"00301299","issue":"1","journalAbbreviation":"Oikos","language":"en","page":"41-46","source":"DOI.org (Crossref)","title":"Adaptive transgenerational plasticity in the perennial &lt;i&gt;Plantago lanceolata&lt;/i&gt;","volume":"123","author":[{"family":"Latzel","given":"Vít"},{"family":"Janeček","given":"Štěpán"},{"family":"Doležal","given":"Jiří"},{"family":"Klimešová","given":"Jitka"},{"family":"Bossdorf","given":"Oliver"}],"issued":{"date-parts":[["2014",1]]}}}],"schema":"https://github.com/citation-style-language/schema/raw/master/csl-citation.json"} </w:instrText>
      </w:r>
      <w:r>
        <w:fldChar w:fldCharType="separate"/>
      </w:r>
      <w:r w:rsidR="008372D5">
        <w:rPr>
          <w:noProof/>
        </w:rPr>
        <w:t>(Latzel et al., 2014)</w:t>
      </w:r>
      <w:r>
        <w:fldChar w:fldCharType="end"/>
      </w:r>
      <w:r>
        <w:t xml:space="preserve">; </w:t>
      </w:r>
      <w:r w:rsidR="007565B1">
        <w:t xml:space="preserve">and </w:t>
      </w:r>
      <w:r>
        <w:t xml:space="preserve">increased shoot biomass and seed production in </w:t>
      </w:r>
      <w:r w:rsidRPr="00AE5659">
        <w:rPr>
          <w:i/>
          <w:iCs/>
        </w:rPr>
        <w:t xml:space="preserve">Secale </w:t>
      </w:r>
      <w:proofErr w:type="spellStart"/>
      <w:r w:rsidRPr="00AE5659">
        <w:rPr>
          <w:i/>
          <w:iCs/>
        </w:rPr>
        <w:t>sylvestre</w:t>
      </w:r>
      <w:proofErr w:type="spellEnd"/>
      <w:r>
        <w:rPr>
          <w:i/>
          <w:iCs/>
        </w:rPr>
        <w:t xml:space="preserve"> </w:t>
      </w:r>
      <w:r w:rsidRPr="00AE5659">
        <w:fldChar w:fldCharType="begin"/>
      </w:r>
      <w:r>
        <w:instrText xml:space="preserve"> ADDIN ZOTERO_ITEM CSL_CITATION {"citationID":"gRXuVdIw","properties":{"formattedCitation":"(Mojzes et al., 2021)","plainCitation":"(Mojzes et al., 2021)","noteIndex":0},"citationItems":[{"id":175,"uris":["http://zotero.org/users/6894025/items/EP3BZKG5"],"itemData":{"id":175,"type":"article-journal","abstract":"Precipitation changes may induce shifts in plant species or life form dominance in ecosystems, making some previously subordinate species abundant. The plasticity of certain plant functional traits of these expanding subordinate species may be one possible mechanism behind their success. In this study, we tested if the subordinate winter annual grass Secale sylvestre shows plasticity in growth and reproduction in response to altered environment associated with field-scale rainfall manipulations (severe drought, moderate drought, and watering) in a semiarid grassland, and whether the maternal environment influences offspring germination or growth in a subsequent pot experiment. Compared to control plots, S. sylvestre plants grew 38% taller, and produced 32% more seeds in severe drought plots, while plants in watered plots were 17% shorter, and had 22% less seeds. Seed mass was greatest in severe drought plots. Plants growing in drought plots had offspring with enhanced juvenile shoot growth compared to the progeny whose mother plants grew in watered plots. These responses are most likely explained by the decreased cover of previously dominant perennial grasses in severe drought plots, which resulted in wetter soil compared to control and watered plots during the peak growth of S. sylvestre. We conclude that the plasticity of this subordinate annual species in response to changing environment may help to gain dominance with recurring droughts that suppress perennial grasses. Our results highlight that exploring both within-generation and transgenerational plasticity of subordinate species may lead to a better prediction of changes in plant species dominance under climate change.","container-title":"Environmental and Experimental Botany","DOI":"10.1016/j.envexpbot.2021.104472","ISSN":"00988472","journalAbbreviation":"Environmental and Experimental Botany","language":"en","page":"104472","source":"DOI.org (Crossref)","title":"Drought in maternal environment boosts offspring performance in a subordinate annual grass","volume":"187","author":[{"family":"Mojzes","given":"Andrea"},{"family":"Kalapos","given":"Tibor"},{"family":"Kröel‑Dulay","given":"György"}],"issued":{"date-parts":[["2021",7]]}}}],"schema":"https://github.com/citation-style-language/schema/raw/master/csl-citation.json"} </w:instrText>
      </w:r>
      <w:r w:rsidRPr="00AE5659">
        <w:fldChar w:fldCharType="separate"/>
      </w:r>
      <w:r w:rsidR="008372D5">
        <w:rPr>
          <w:noProof/>
        </w:rPr>
        <w:t>(Mojzes et al., 2021)</w:t>
      </w:r>
      <w:r w:rsidRPr="00AE5659">
        <w:fldChar w:fldCharType="end"/>
      </w:r>
      <w:r>
        <w:t xml:space="preserve">). There are several possible explanations for the absence of adaptive TGP in </w:t>
      </w:r>
      <w:r w:rsidRPr="00F65880">
        <w:rPr>
          <w:i/>
          <w:iCs/>
        </w:rPr>
        <w:t>P. patagonica</w:t>
      </w:r>
      <w:r>
        <w:t xml:space="preserve">. Transgenerational cues are </w:t>
      </w:r>
      <w:r>
        <w:lastRenderedPageBreak/>
        <w:t xml:space="preserve">passed down epigenetically </w:t>
      </w:r>
      <w:r>
        <w:fldChar w:fldCharType="begin"/>
      </w:r>
      <w:r>
        <w:instrText xml:space="preserve"> ADDIN ZOTERO_ITEM CSL_CITATION {"citationID":"dU1aLcWc","properties":{"formattedCitation":"(Fitz-James &amp; Cavalli, 2022)","plainCitation":"(Fitz-James &amp; Cavalli, 2022)","noteIndex":0},"citationItems":[{"id":1963,"uris":["http://zotero.org/users/6894025/items/XCCH9QZA"],"itemData":{"id":1963,"type":"article-journal","abstract":"Increasing evidence indicates that non-DNA sequence-based epigenetic information can be inherited across several generations in organisms ranging from yeast to plants to humans. This raises the possibility of heritable ‘epimutations’ contributing to heritable phenotypic variation and thus to evolution. Recent work has shed light on both the signals that underpin these epimutations, including DNA methylation, histone modifications and non-coding RNAs, and the mechanisms by which they are transmitted across generations at the molecular level. These mechanisms can vary greatly among species and have a more limited effect in mammals than in plants and other animal species. Nevertheless, common principles are emerging, with transmission occurring either via direct replicative mechanisms or indirect reconstruction of the signal in subsequent generations. As these processes become clearer we continue to improve our understanding of the distinctive features and relative contribution of DNA sequence and epigenetic variation to heritable differences in phenotype.","container-title":"Nature Reviews Genetics","DOI":"10.1038/s41576-021-00438-5","ISSN":"1471-0064","issue":"6","journalAbbreviation":"Nat Rev Genet","language":"en","license":"2022 Springer Nature Limited","note":"publisher: Nature Publishing Group","page":"325-341","source":"www.nature.com","title":"Molecular mechanisms of transgenerational epigenetic inheritance","volume":"23","author":[{"family":"Fitz-James","given":"Maximilian H."},{"family":"Cavalli","given":"Giacomo"}],"issued":{"date-parts":[["2022",6]]}}}],"schema":"https://github.com/citation-style-language/schema/raw/master/csl-citation.json"} </w:instrText>
      </w:r>
      <w:r>
        <w:fldChar w:fldCharType="separate"/>
      </w:r>
      <w:r w:rsidR="008372D5">
        <w:rPr>
          <w:noProof/>
        </w:rPr>
        <w:t>(Fitz-James &amp; Cavalli, 2022)</w:t>
      </w:r>
      <w:r>
        <w:fldChar w:fldCharType="end"/>
      </w:r>
      <w:r>
        <w:t xml:space="preserve">, via mRNAs, proteins, and hormones </w:t>
      </w:r>
      <w:r>
        <w:fldChar w:fldCharType="begin"/>
      </w:r>
      <w:r w:rsidR="008372D5">
        <w:instrText xml:space="preserve"> ADDIN ZOTERO_ITEM CSL_CITATION {"citationID":"mpOCLs9h","properties":{"formattedCitation":"(Donohue, 2009; Jha et al., 2010; Rajjou et al., 2004)","plainCitation":"(Donohue, 2009; Jha et al., 2010; Rajjou et al., 2004)","noteIndex":0},"citationItems":[{"id":155,"uris":["http://zotero.org/users/6894025/items/QH97VZBH","http://zotero.org/users/6894025/items/3BWZYYVR"],"itemData":{"id":155,"type":"article-journal","abstract":"Maternal effects on seed traits such as germination are important components of the life histories of plants because they represent the pathway from adult to offspring: the pathway that completes the life cycle. Maternal environmental effects on germination influence basic life-history expression, natural selection on germination, the expression of genetic variation for germination and even the genes involved in germination. Maternal effects on seed traits can even influence generation time and projected population growth rates. Whether these maternal environmental effects are imposed by the maternal genotype, the endosperm genotype or the embryonic genotype, however, is as yet unknown. Patterns of gene expression and protein synthesis in seeds indicate that the maternal genotype has the opportunity to influence its progeny's germination behaviour. Investigation of the phenotypic consequences of maternal environmental effects, regardless of its genetic determination, is relevant for understanding the variation in plant life cycles. Distinguishing the genotype(s) that control them is relevant for predicting the evolutionary trajectories and patterns of selection on progeny phenotypes and the genes underlying them.","container-title":"Philosophical Transactions of the Royal Society B: Biological Sciences","DOI":"10.1098/rstb.2008.0291","ISSN":"0962-8436, 1471-2970","issue":"1520","journalAbbreviation":"Phil. Trans. R. Soc. B","language":"en","page":"1059-1074","source":"DOI.org (Crossref)","title":"Completing the cycle: maternal effects as the missing link in plant life histories","title-short":"Completing the cycle","volume":"364","author":[{"family":"Donohue","given":"Kathleen"}],"issued":{"date-parts":[["2009",4,27]]}}},{"id":1970,"uris":["http://zotero.org/users/6894025/items/IR89GAML"],"itemData":{"id":1970,"type":"article-journal","abstract":"Experiments were conducted to investigate the effects of shading on and location of the mother plant on germination and hormone content of Palmer amaranth seed. Increasing the shading from 0 to 87% decreased germination of fresh, viable seeds in dark from 25 to 12%. Abscisic acid (ABA) content of seeds from plants in 0% shade increased from 13.3 ng g−1 dry seed to 19.1 ng g−1 dry seed with 87% shade. Shading of the mother plant did not influence the 1,000-seed weight of Palmer amaranth. Seeds that matured in the top and middle third of the mother plant had 67 to 78% greater germination than those that matured in the bottom third of the mother plant. Endogenous gibberellic acid (GA) content of seeds did not differ between locations on the mother plant; however, the ABA content of seeds produced on the bottom third of the plant was 46 and 59% higher than the ABA content of seeds produced at the middle and top third of the plant, respectively. Endogenous ABA or GA content of seeds and 1,000-seed weight had no relationship with seed germination over and above the treatment effects. This research suggests that shading and plant location can influence germination of fresh, viable seeds of Palmer amaranth, which will be a dormancy strategy for seed dispersal over time.","container-title":"Weed Science","DOI":"10.1614/WS-09-059.1","ISSN":"0043-1745, 1550-2759","issue":"1","language":"en","page":"16-21","source":"Cambridge University Press","title":"Shade and Plant Location Effects on Germination and Hormone Content of Palmer Amaranth (Amaranthus palmeri) Seed","volume":"58","author":[{"family":"Jha","given":"Prashant"},{"family":"Norsworthy","given":"Jason K."},{"family":"Riley","given":"Melissa B."},{"family":"Jr","given":"William Bridges"}],"issued":{"date-parts":[["2010",3]]}}},{"id":168,"uris":["http://zotero.org/users/6894025/items/UPTWWE4F"],"itemData":{"id":168,"type":"article-journal","abstract":"To investigate the role of stored and neosynthesized mRNAs in seed germination, we examined the effect of α-amanitin, a transcriptional inhibitor targeting RNA polymerase II, on the germination of nondormant Arabidopsis seeds. We used transparent testa mutants, of which seed coat is highly permeable, to better ascertain that the drug can reach the embryo during seed imbibition. Even with the most permeable mutant (tt2-1), germination (radicle protrusion) occurred in the absence of transcription, while subsequent seedling growth was blocked. In contrast, germination was abolished in the presence of the translational inhibitor cycloheximide. Taken together, the results highlight the role of stored proteins and mRNAs for germination in Arabidopsis and show that in this species the potential for germination is largely programmed during the seed maturation process. The α-amanitin-resistant germination exhibited characteristic features. First, this germination was strongly slowed down, indicating that de novo transcription normally allows the synthesis of factor(s) activating the germination rate. Second, the sensitivity of germination to gibberellic acid was reduced 15-fold, confirming the role of this phytohormone in germination. Third, de novo synthesis of enzymes involved in reserve mobilization and resumption of metabolic activity was repressed, thus accounting for the failure in seedling establishment. Fourth, germinating seeds can recapitulate at least part of the seed maturation program, being capable of using mRNAs stored during development. Thus, commitment to germination and plant growth requires transcription of genes allowing the imbibed seed to discriminate between mRNAs to be utilized in germination and those to be destroyed.","container-title":"Plant Physiology","DOI":"10.1104/pp.103.036293","ISSN":"0032-0889","issue":"4","journalAbbreviation":"Plant Physiol","note":"PMID: 15047896\nPMCID: PMC419834","page":"1598-1613","source":"PubMed Central","title":"The Effect of α-Amanitin on the Arabidopsis Seed Proteome Highlights the Distinct Roles of Stored and Neosynthesized mRNAs during Germination","volume":"134","author":[{"family":"Rajjou","given":"Loïc"},{"family":"Gallardo","given":"Karine"},{"family":"Debeaujon","given":"Isabelle"},{"family":"Vandekerckhove","given":"Joël"},{"family":"Job","given":"Claudette"},{"family":"Job","given":"Dominique"}],"issued":{"date-parts":[["2004",4]]}}}],"schema":"https://github.com/citation-style-language/schema/raw/master/csl-citation.json"} </w:instrText>
      </w:r>
      <w:r>
        <w:fldChar w:fldCharType="separate"/>
      </w:r>
      <w:r w:rsidR="008372D5">
        <w:rPr>
          <w:noProof/>
        </w:rPr>
        <w:t>(Donohue, 2009; Jha et al., 2010; Rajjou et al., 2004)</w:t>
      </w:r>
      <w:r>
        <w:fldChar w:fldCharType="end"/>
      </w:r>
      <w:r>
        <w:t xml:space="preserve">, or through nutritive preparations of offspring </w:t>
      </w:r>
      <w:r w:rsidRPr="00A11C04">
        <w:t xml:space="preserve">(reviewed in </w:t>
      </w:r>
      <w:r w:rsidRPr="00A11C04">
        <w:fldChar w:fldCharType="begin"/>
      </w:r>
      <w:r w:rsidRPr="00A11C04">
        <w:instrText xml:space="preserve"> ADDIN ZOTERO_ITEM CSL_CITATION {"citationID":"9rBRtWMO","properties":{"formattedCitation":"(Herman &amp; Sultan, 2011)","plainCitation":"(Herman &amp; Sultan, 2011)","noteIndex":0},"citationItems":[{"id":167,"uris":["http://zotero.org/users/6894025/items/Q8X4U2F6"],"itemData":{"id":167,"type":"article-journal","abstract":"Plants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schema":"https://github.com/citation-style-language/schema/raw/master/csl-citation.json"} </w:instrText>
      </w:r>
      <w:r w:rsidRPr="00A11C04">
        <w:fldChar w:fldCharType="separate"/>
      </w:r>
      <w:r w:rsidR="008372D5">
        <w:rPr>
          <w:noProof/>
        </w:rPr>
        <w:t>(Herman &amp; Sultan, 2011)</w:t>
      </w:r>
      <w:r w:rsidRPr="00A11C04">
        <w:fldChar w:fldCharType="end"/>
      </w:r>
      <w:r w:rsidRPr="00A11C04">
        <w:t>.</w:t>
      </w:r>
      <w:r>
        <w:t xml:space="preserve"> These complex</w:t>
      </w:r>
      <w:r w:rsidR="007565B1">
        <w:t xml:space="preserve">, multi-layered </w:t>
      </w:r>
      <w:r>
        <w:t xml:space="preserve">mechanisms may have only evolved in some species, or even in response to specific </w:t>
      </w:r>
      <w:r w:rsidR="007565B1">
        <w:t xml:space="preserve">environmental </w:t>
      </w:r>
      <w:r>
        <w:t xml:space="preserve">stressors. For example, no evidence of TGP was found in </w:t>
      </w:r>
      <w:r w:rsidRPr="009D4E0D">
        <w:rPr>
          <w:i/>
          <w:iCs/>
        </w:rPr>
        <w:t>Silene vulgaris</w:t>
      </w:r>
      <w:r>
        <w:t xml:space="preserve"> under three separate types of stress </w:t>
      </w:r>
      <w:r>
        <w:fldChar w:fldCharType="begin"/>
      </w:r>
      <w:r>
        <w:instrText xml:space="preserve"> ADDIN ZOTERO_ITEM CSL_CITATION {"citationID":"MjDKdv0C","properties":{"formattedCitation":"(Sandner et al., 2018)","plainCitation":"(Sandner et al., 2018)","noteIndex":0},"citationItems":[{"id":182,"uris":["http://zotero.org/users/6894025/items/NJGMT3CC"],"itemData":{"id":182,"type":"article-journal","abstract":"The environment experienced by plants can influence the phenotype of their offspring. Such transgenerational plasticity can be adaptive when it results in higher fitness of the offspring under conditions correlated with those experienced by the mother plant. However, it has rarely been tested if such anticipatory parental effects may be induced with different environments. We grew clonal replicates of Silene vulgaris under control conditions and three types of stress (nutrient deficiency, copper addition and drought), which are known from natural populations of the species. We then subjected offspring from differently treated mother plants to each of the different stress treatments to analyse the influence of maternal and offspring environment on performance and several functional traits. Current stress treatments strongly influenced biomass and functional traits of the plants, mostly in line with responses predicted by the theory of functional equilibrium. Plant performance was also influenced by maternal stress treatments, and some effects independent of initial size differences remained until harvest. In particular, stressed mothers produced offspring of higher fitness than control plants. However, there was no evidence for treatment-specific adaptive transgenerational plasticity, as offspring from a mother plant that had grown in a specific environment did not grow better in that environment than other plants. Our results indicate that the maternal environment may affect offspring traits and performance, but also that this transgenerational plasticity is not necessarily adaptive.","container-title":"Plant Biology","DOI":"10.1111/plb.12721","ISSN":"1438-8677","issue":"4","language":"en","note":"_eprint: https://onlinelibrary.wiley.com/doi/pdf/10.1111/plb.12721","page":"751-758","source":"Wiley Online Library","title":"Transgenerational plasticity in Silene vulgaris in response to three types of stress","volume":"20","author":[{"family":"Sandner","given":"T. M."},{"family":"Braak","given":"J. L.","non-dropping-particle":"van"},{"family":"Matthies","given":"D."}],"issued":{"date-parts":[["2018"]]}}}],"schema":"https://github.com/citation-style-language/schema/raw/master/csl-citation.json"} </w:instrText>
      </w:r>
      <w:r>
        <w:fldChar w:fldCharType="separate"/>
      </w:r>
      <w:r w:rsidR="008372D5">
        <w:rPr>
          <w:noProof/>
        </w:rPr>
        <w:t>(Sandner et al., 2018)</w:t>
      </w:r>
      <w:r>
        <w:fldChar w:fldCharType="end"/>
      </w:r>
      <w:r>
        <w:t xml:space="preserve">, while adaptive TGP has only been found in one of two closely related </w:t>
      </w:r>
      <w:r w:rsidRPr="0068657C">
        <w:rPr>
          <w:i/>
          <w:iCs/>
        </w:rPr>
        <w:t>Polygonum</w:t>
      </w:r>
      <w:r>
        <w:t xml:space="preserve"> species </w:t>
      </w:r>
      <w:r>
        <w:fldChar w:fldCharType="begin"/>
      </w:r>
      <w:r>
        <w:instrText xml:space="preserve"> ADDIN ZOTERO_ITEM CSL_CITATION {"citationID":"Rkgfriko","properties":{"formattedCitation":"(Sultan et al., 2009)","plainCitation":"(Sultan et al., 2009)","noteIndex":0},"citationItems":[{"id":181,"uris":["http://zotero.org/users/6894025/items/NR9EUFHB"],"itemData":{"id":181,"type":"article-journal","abstract":"Stressful parental environments can influence offspring size and development either adaptively or maladaptively, yet little is known about species' differences in this complex aspect of phenotypic plasticity. We performed a reciprocal split-brood experiment to compare transgenerational plasticity in response to drought stress in two closely related annual plant species. We raised inbred replicate parent plants of eight genotypes per species in dry vs. moist soil to generate offspring of each genetic line that differed only in parental environment, then monitored seedling development in both dry and moist conditions. Individuals of the two species expressed contrasting patterns of transgenerational plasticity for traits important to seedling drought tolerance. In Polygonum persicaria, a weedy generalist found in moist, dry, and variably dry sites, drought-stressed plants produced offspring with longer and more rapidly extending root systems and greater biomass when growing in dry soil. In contrast, in P. hydropiper, a non-weedy congener restricted to moist habitats, the offspring of drought-stressed parents had reduced root system development and seedling biomass in dry soil. In P. persicaria, transgenerational and immediate adaptive plasticity combined to produce drought-adapted seedling phenotypes. These results make clear that characteristic patterns of transgenerational plasticity can contribute to ecological diversity among species.","container-title":"Ecology","DOI":"10.1890/08-1064.1","ISSN":"1939-9170","issue":"7","language":"en","note":"_eprint: https://onlinelibrary.wiley.com/doi/pdf/10.1890/08-1064.1","page":"1831-1839","source":"Wiley Online Library","title":"Contrasting patterns of transgenerational plasticity in ecologically distinct congeners","volume":"90","author":[{"family":"Sultan","given":"Sonia E."},{"family":"Barton","given":"Kasey"},{"family":"Wilczek","given":"Amity M."}],"issued":{"date-parts":[["2009"]]}}}],"schema":"https://github.com/citation-style-language/schema/raw/master/csl-citation.json"} </w:instrText>
      </w:r>
      <w:r>
        <w:fldChar w:fldCharType="separate"/>
      </w:r>
      <w:r w:rsidR="008372D5">
        <w:rPr>
          <w:noProof/>
        </w:rPr>
        <w:t>(Sultan et al., 2009)</w:t>
      </w:r>
      <w:r>
        <w:fldChar w:fldCharType="end"/>
      </w:r>
      <w:r>
        <w:t>. Overall, our results suggest that adaptive transgenerational plasticity may not be universal or easily leveraged phenomenon</w:t>
      </w:r>
      <w:r w:rsidR="00E03EFF">
        <w:t>, and should not necessarily be relied on to aid restoration and revegetation in the face of this environmental change</w:t>
      </w:r>
      <w:r>
        <w:t xml:space="preserve"> </w:t>
      </w:r>
      <w:r>
        <w:fldChar w:fldCharType="begin"/>
      </w:r>
      <w:r w:rsidR="008372D5">
        <w:instrText xml:space="preserve"> ADDIN ZOTERO_ITEM CSL_CITATION {"citationID":"PhGnJkOZ","properties":{"formattedCitation":"(S\\uc0\\u225{}nchez-T\\uc0\\u243{}jar et al., 2020; Uller et al., 2013)","plainCitation":"(Sánchez-Tójar et al., 2020; Uller et al., 2013)","noteIndex":0},"citationItems":[{"id":76,"uris":["http://zotero.org/users/6894025/items/KYGQSC9L"],"itemData":{"id":76,"type":"article-journal","abstract":"A recent meta-analysis concluded, ‘transgenerational effects are widespread, strong and persistent’. We identify biases in the literature search, data and analyses, questioning that conclusion. Re-analyses indicate few studies actually tested transgenerational effects – making it challenging to disentangle condition-transfer from anticipatory parental effects, and providing little insight into the underlying mechanisms.","container-title":"Ecology Letters","DOI":"10.1111/ele.13479","ISSN":"1461-0248","issue":"11","language":"en","license":"© 2020 The Authors. Ecology Letters published by John Wiley &amp; Sons Ltd","note":"_eprint: https://onlinelibrary.wiley.com/doi/pdf/10.1111/ele.13479","page":"1715-1718","source":"Wiley Online Library","title":"The jury is still out regarding the generality of adaptive ‘transgenerational’ effects","volume":"23","author":[{"family":"Sánchez-Tójar","given":"Alfredo"},{"family":"Lagisz","given":"Malgorzata"},{"family":"Moran","given":"Nicholas P."},{"family":"Nakagawa","given":"Shinichi"},{"family":"Noble","given":"Daniel W. A."},{"family":"Reinhold","given":"Klaus"}],"issued":{"date-parts":[["2020"]]}}},{"id":75,"uris":["http://zotero.org/users/6894025/items/8GHUCRFW"],"itemData":{"id":75,"type":"article-journal","abstract":"The evolution of adaptive phenotypic plasticity relies on the presence of cues that enable organisms to adjust their phenotype to match local conditions. Although mostly studied with respect to nonsocial cues, it is also possible that parents transmit information about the environment to their offspring. Such ‘anticipatory parental effects’ or ‘adaptive transgenerational plasticity’ can have important consequences for the dynamics and adaptive potential of populations in heterogeneous environments. Yet, it remains unknown how widespread this form of plasticity is. Using a meta‐analysis of experimental studies with a fully factorial design, we show that there is only weak evidence for higher offspring performance when parental and offspring environments are matched compared with when they are mismatched. Estimates of heterogeneity among studies suggest that effects, when they occur, are subtle. Study features, environmental context, life stage and trait categories all failed to explain significant amounts of variation in effect sizes. We discuss theoretical and methodological reasons for the limited evidence for anticipatory parental effects and suggest ways to improve our understanding of the prevalence of this form of plasticity in nature.","container-title":"Journal of Evolutionary Biology","DOI":"10.1111/jeb.12212","ISSN":"1010-061X","issue":"10","journalAbbreviation":"Journal of Evolutionary Biology","page":"2161-2170","source":"Silverchair","title":"Weak evidence for anticipatory parental effects in plants and animals","volume":"26","author":[{"family":"Uller","given":"T."},{"family":"Nakagawa","given":"S."},{"family":"English","given":"S."}],"issued":{"date-parts":[["2013",10,1]]}}}],"schema":"https://github.com/citation-style-language/schema/raw/master/csl-citation.json"} </w:instrText>
      </w:r>
      <w:r>
        <w:fldChar w:fldCharType="separate"/>
      </w:r>
      <w:r w:rsidR="008372D5" w:rsidRPr="008372D5">
        <w:rPr>
          <w:rFonts w:eastAsiaTheme="majorEastAsia"/>
        </w:rPr>
        <w:t>(Sánchez-</w:t>
      </w:r>
      <w:proofErr w:type="spellStart"/>
      <w:r w:rsidR="008372D5" w:rsidRPr="008372D5">
        <w:rPr>
          <w:rFonts w:eastAsiaTheme="majorEastAsia"/>
        </w:rPr>
        <w:t>Tójar</w:t>
      </w:r>
      <w:proofErr w:type="spellEnd"/>
      <w:r w:rsidR="008372D5" w:rsidRPr="008372D5">
        <w:rPr>
          <w:rFonts w:eastAsiaTheme="majorEastAsia"/>
        </w:rPr>
        <w:t xml:space="preserve"> et al., 2020; Uller et al., 2013)</w:t>
      </w:r>
      <w:r>
        <w:fldChar w:fldCharType="end"/>
      </w:r>
      <w:r>
        <w:t>.</w:t>
      </w:r>
      <w:bookmarkStart w:id="8" w:name="OLE_LINK5"/>
      <w:bookmarkEnd w:id="7"/>
    </w:p>
    <w:p w14:paraId="0E07BB36" w14:textId="074868C4" w:rsidR="007565B1" w:rsidRPr="007565B1" w:rsidRDefault="00E03EFF" w:rsidP="00FD2A2B">
      <w:pPr>
        <w:spacing w:line="480" w:lineRule="auto"/>
        <w:ind w:firstLine="720"/>
      </w:pPr>
      <w:r w:rsidRPr="007565B1">
        <w:t xml:space="preserve">One possible explanation for the lack of transgenerational response in </w:t>
      </w:r>
      <w:r w:rsidRPr="007565B1">
        <w:rPr>
          <w:i/>
          <w:iCs/>
        </w:rPr>
        <w:t>P. patagonica</w:t>
      </w:r>
      <w:r w:rsidRPr="007565B1">
        <w:t xml:space="preserve"> is its status as seed banking species, which often buffers against environmental variability across generations </w:t>
      </w:r>
      <w:r w:rsidRPr="007565B1">
        <w:fldChar w:fldCharType="begin"/>
      </w:r>
      <w:r w:rsidR="00036FC9">
        <w:instrText xml:space="preserve"> ADDIN ZOTERO_ITEM CSL_CITATION {"citationID":"WYQ8zeTE","properties":{"formattedCitation":"(Haight et al., 2019; Venable, 2007)","plainCitation":"(Haight et al., 2019; Venable, 2007)","noteIndex":0},"citationItems":[{"id":107,"uris":["http://zotero.org/users/6894025/items/8A2JKW7H"],"itemData":{"id":107,"type":"article-journal","abstract":"Sustainable dryland management depends on understanding environmental factors driving the composition of current and future ecological communities. While there has been extensive research on aboveground plant communities, less is known about belowground soil seed bank communities. In the Colorado Plateau of the western United States, we simultaneously explored aboveground and belowground plant communities and how they varied across sites with similar climate but contrasting soil textures. We found that aboveground vegetation and belowground seed bank community composition each varied significantly among sites. We also observed marked aboveground-belowground compositional dissimilarity across sites, suggesting that the two spatially-associated communities may respond differently to the same environmental gradient. Lastly, we found that abundances of cheatgrass (Bromus tectorum) – one of the region's major exotic invasive plants – varied strongly with soil texture, a finding with implications for invasive species management. From our results, we highlight two general patterns for dryland managers. First, we show that aboveground and belowground plant communities can respond to the same environmental variation in a strongly divergent manner. Second, the data underscore a large potential role for soil texture and its associated factors in mediating plant community responses to a range of environmental conditions.","container-title":"Journal of Arid Environments","DOI":"10.1016/j.jaridenv.2019.01.008","ISSN":"0140-1963","journalAbbreviation":"Journal of Arid Environments","page":"46-52","source":"ScienceDirect","title":"Seed bank community and soil texture relationships in a cold desert","volume":"164","author":[{"family":"Haight","given":"Jeffrey D."},{"family":"Reed","given":"Sasha C."},{"family":"Faist","given":"Akasha M."}],"issued":{"date-parts":[["2019",5,1]]}}},{"id":1978,"uris":["http://zotero.org/users/6894025/items/TZX62WMR"],"itemData":{"id":1978,"type":"article-journal","abstract":"Evolutionary bet hedging encapsulates the counterintuitive idea that organisms evolve traits that reduce short-term reproductive success in favor of longer-term risk reduction. It has been widely inv...","container-title":"Ecology","DOI":"10.1890/06-1495","ISSN":"1939-9170","issue":"5","language":"en","note":"publisher: John Wiley &amp; Sons, Ltd","page":"1086-1090","source":"esajournals.onlinelibrary.wiley.com","title":"BET HEDGING IN A GUILD OF DESERT ANNUALS","volume":"88","author":[{"family":"Venable","given":"D. Lawrence"}],"issued":{"date-parts":[["2007",5,1]]}}}],"schema":"https://github.com/citation-style-language/schema/raw/master/csl-citation.json"} </w:instrText>
      </w:r>
      <w:r w:rsidRPr="007565B1">
        <w:fldChar w:fldCharType="separate"/>
      </w:r>
      <w:r w:rsidR="008372D5">
        <w:rPr>
          <w:noProof/>
        </w:rPr>
        <w:t>(Haight et al., 2019; Venable, 2007)</w:t>
      </w:r>
      <w:r w:rsidRPr="007565B1">
        <w:fldChar w:fldCharType="end"/>
      </w:r>
      <w:r w:rsidRPr="007565B1">
        <w:t xml:space="preserve">. Influencing offspring phenotypes through adaptive TGP is one strategy an annual plant can use to increase fitness </w:t>
      </w:r>
      <w:r w:rsidRPr="007565B1">
        <w:fldChar w:fldCharType="begin"/>
      </w:r>
      <w:r w:rsidRPr="007565B1">
        <w:instrText xml:space="preserve"> ADDIN ZOTERO_ITEM CSL_CITATION {"citationID":"N1SPCCPK","properties":{"formattedCitation":"(Mousseau &amp; Fox, 1998)","plainCitation":"(Mousseau &amp; Fox, 1998)","noteIndex":0},"citationItems":[{"id":227,"uris":["http://zotero.org/users/6894025/items/J5BFLHZE"],"itemData":{"id":227,"type":"book","abstract":"Mothers have the ability to profoundly affect the quality of their offspring--from the size and quality of their eggs to where, when, and how eggs and young are placed, and from providing for and protecting developing young to choosing a mate. In many instances, these maternal effects may be the single most important contributor to variation in offspring fitness. This book explores the wide variety of maternal effects that have evolved in plants and animals as mechanisms of adaptation to temporally and spatially heterogeneous environments. Topics range from the evolutionary implications of maternal effects to the assessment and measurement of maternal effects. Four detailed case studies are also included. This book represents the first synthesis of the current state of knowledge concerning the evolution of maternal effects and their adaptive significance.","ISBN":"978-0-19-534440-0","language":"en","note":"Google-Books-ID: JuARTAPwNzUC","number-of-pages":"390","publisher":"Oxford University Press","source":"Google Books","title":"Maternal Effects As Adaptations","author":[{"family":"Mousseau","given":"Timothy A."},{"family":"Fox","given":"Charles W."}],"issued":{"date-parts":[["1998",6,18]]}}}],"schema":"https://github.com/citation-style-language/schema/raw/master/csl-citation.json"} </w:instrText>
      </w:r>
      <w:r w:rsidRPr="007565B1">
        <w:fldChar w:fldCharType="separate"/>
      </w:r>
      <w:r w:rsidR="008372D5">
        <w:rPr>
          <w:noProof/>
        </w:rPr>
        <w:t>(Mousseau &amp; Fox, 1998)</w:t>
      </w:r>
      <w:r w:rsidRPr="007565B1">
        <w:fldChar w:fldCharType="end"/>
      </w:r>
      <w:r w:rsidRPr="007565B1">
        <w:t xml:space="preserve">, and usually occurs when parental and offspring environments are correlated </w:t>
      </w:r>
      <w:r w:rsidRPr="007565B1">
        <w:fldChar w:fldCharType="begin"/>
      </w:r>
      <w:r w:rsidRPr="007565B1">
        <w:instrText xml:space="preserve"> ADDIN ZOTERO_ITEM CSL_CITATION {"citationID":"WUUNpGHR","properties":{"formattedCitation":"(Burgess &amp; Marshall, 2014; Leimar &amp; McNamara, 2015)","plainCitation":"(Burgess &amp; Marshall, 2014; Leimar &amp; McNamara, 2015)","noteIndex":0},"citationItems":[{"id":268,"uris":["http://zotero.org/users/6894025/items/YKSHKNBV"],"itemData":{"id":268,"type":"article-journal","abstract":"Anticipatory parental effects (APE's) occur when parents adjust the phenotype of their offspring to match the local environment, so as to increase the fitness of both parents and offspring. APE's, as in the evolution of adaptive phenotypic plasticity more generally, are predicated on the idea that the parental environment is a reliable predictor of the offspring environment. Most studies on APE's fail to explicitly consider environmental predictability so risk searching for APE's under circumstances where they are unlikely to occur. This failure is perhaps one of the major reasons for mixed evidence for APE's in a recent meta‐analysis. Here, we highlight some often‐overlooked assumptions in studies of APE's and provide a framework for identifying and testing APE's. Our review highlights the importance of measuring environmental predictability, outlines the minimal requirements for experimental designs, explains the important differences between relative and absolute measures of offspring fitness, and highlights some potential issues in assigning components of offspring fitness to parental fitness. Our recommendations should result in more targeted and effective tests of APE's.\n            \n              Synthesis\n            \n            A decent set of theory is available to understand when certain kinds of parental effects might act to increase parental fitness (i.e. be ‘adaptive’). This theory could be better incorporated into empirical studies on anticipatory parental effects (APE's). Here, we provide practical advice for how empirical studies can more closely align with the theoretical underpinnings of adaptive parental effects. In short, robust inferences on APE's require quantitative estimates of environmental predictability in the field over the space and time scales relevant to the life history of the study organism as well as an understanding of when to use absolute or relative offspring fitness.","container-title":"Oikos","DOI":"10.1111/oik.01235","ISSN":"0030-1299, 1600-0706","issue":"7","journalAbbreviation":"Oikos","language":"en","page":"769-776","source":"DOI.org (Crossref)","title":"Adaptive parental effects: the importance of estimating environmental predictability and offspring fitness appropriately","title-short":"Adaptive parental effects","volume":"123","author":[{"family":"Burgess","given":"Scott C."},{"family":"Marshall","given":"Dustin J."}],"issued":{"date-parts":[["2014",7]]}}},{"id":271,"uris":["http://zotero.org/users/6894025/items/G8LZTQ5T"],"itemData":{"id":271,"type":"article-journal","abstract":"An organism’s phenotype can be influenced by maternal cues and directly perceived environmental cues, as well as by its genotype at polymorphic loci, which can be interpreted as a genetic cue. In fluctuating environments, natural selection favors organisms that efficiently integrate different sources of information about the likely success of phenotypic alternatives. In such situations, it can be beneficial to pass on maternal cues that offspring can respond to. A maternal cue could be based on environmental cues directly perceived by the mother but also partly on cues that were passed on by the grandmother. We have used a mathematical model to investigate how the passing of maternal cues and the integration of different sources of information evolve in response to qualitatively different kinds of temporal and spatial environmental fluctuations. The model shows that the passing of maternal cues and the transgenerational integration of sources of information readily evolve. Factors such as the degree of temporal autocorrelation, the predictive accuracy of different environmental cues, and the level of gene flow strongly influence the expression of adaptive maternal cues and the relative weights given to different sources of information. We outline the main features of the relation between the characteristics of environmental fluctuations and the adaptive systems of phenotype determination and compare these predictions with empirical studies on cue integration.","container-title":"The American Naturalist","DOI":"10.1086/679575","ISSN":"0003-0147","issue":"3","note":"publisher: The University of Chicago Press","page":"E55-E69","source":"journals.uchicago.edu (Atypon)","title":"The Evolution of Transgenerational Integration of Information in Heterogeneous Environments.","volume":"185","author":[{"family":"Leimar","given":"Olof"},{"family":"McNamara","given":"John M."}],"issued":{"date-parts":[["2015",3]]}}}],"schema":"https://github.com/citation-style-language/schema/raw/master/csl-citation.json"} </w:instrText>
      </w:r>
      <w:r w:rsidRPr="007565B1">
        <w:fldChar w:fldCharType="separate"/>
      </w:r>
      <w:r w:rsidR="008372D5">
        <w:rPr>
          <w:noProof/>
        </w:rPr>
        <w:t>(Burgess &amp; Marshall, 2014; Leimar &amp; McNamara, 2015)</w:t>
      </w:r>
      <w:r w:rsidRPr="007565B1">
        <w:fldChar w:fldCharType="end"/>
      </w:r>
      <w:r w:rsidRPr="007565B1">
        <w:t xml:space="preserve">. When environmental conditions are unpredictable, however, annual plants may instead favor diversified het hedging, increasing the probability that at least some offspring phenotypes will match environmental conditions </w:t>
      </w:r>
      <w:r w:rsidRPr="007565B1">
        <w:fldChar w:fldCharType="begin"/>
      </w:r>
      <w:r w:rsidRPr="007565B1">
        <w:instrText xml:space="preserve"> ADDIN ZOTERO_ITEM CSL_CITATION {"citationID":"XHbhlyko","properties":{"formattedCitation":"(J. Marshall &amp; Uller, 2007; Philippi &amp; Seger, 1989; Simons, 2011; Slatkin, 1974)","plainCitation":"(J. Marshall &amp; Uller, 2007; Philippi &amp; Seger, 1989; Simons, 2011; Slatkin, 1974)","noteIndex":0},"citationItems":[{"id":85,"uris":["http://zotero.org/users/6894025/items/BAE7HRZA"],"itemData":{"id":85,"type":"article-journal","abstract":"Maternal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Marshall","given":"Dustin"},{"family":"Uller","given":"Tobias"}],"issued":{"date-parts":[["2007"]]}}},{"id":236,"uris":["http://zotero.org/users/6894025/items/EHSM8ADK"],"itemData":{"id":236,"type":"article-journal","abstract":"Evolutionary bet-hedging involves a trade-off between the mean and variance of fitness, such that phenotypes with reduced mean fitness may be at a selective advantage under certain conditions. The theory of bet-hedging was first formulated in the 1970s, and recent empirical studies suggest that the process may operate in a wide range of plant and animal species.","container-title":"Trends in Ecology &amp; Evolution","DOI":"10.1016/0169-5347(89)90138-9","ISSN":"0169-5347","issue":"2","journalAbbreviation":"Trends in Ecology &amp; Evolution","page":"41-44","source":"ScienceDirect","title":"Hedging one's evolutionary bets, revisited","volume":"4","author":[{"family":"Philippi","given":"Tom"},{"family":"Seger","given":"Jon"}],"issued":{"date-parts":[["1989",2,1]]}}},{"id":235,"uris":["http://zotero.org/users/6894025/items/X9H7DILA"],"itemData":{"id":235,"type":"article-journal","abstract":"Uncertainty is a problem not only in human decision-making, but is a prevalent quality of natural environments and thus requires evolutionary response. Unpredictable natural selection is expected to result in the evolution of bet-hedging strategies, which are adaptations to long-term fluctuating selection. Despite a recent surge of interest in bet hedging, its study remains mired in conceptual and practical difficulties, compounded by confusion over what constitutes evidence for its existence. Here, I attempt to resolve misunderstandings about bet hedging and its relationship with other modes of response to environmental change, identify the challenges inherent to its study and assess the state of existing empirical evidence. The variety and distribution of plausible bet-hedging traits found across 16 phyla in over 100 studies suggest their ubiquity. Thus, bet hedging should be considered a specific mode of response to environmental change. However, the distribution of bet-hedging studies across evidence categories—defined according to potential strength—is heavily skewed towards weaker categories, underscoring the need for direct appraisals of the adaptive significance of putative bet-hedging traits in nature.","container-title":"Proceedings of the Royal Society B: Biological Sciences","DOI":"10.1098/rspb.2011.0176","issue":"1712","note":"publisher: Royal Society","page":"1601-1609","source":"royalsocietypublishing.org (Atypon)","title":"Modes of response to environmental change and the elusive empirical evidence for bet hedging","volume":"278","author":[{"family":"Simons","given":"Andrew M."}],"issued":{"date-parts":[["2011",3,16]]}}},{"id":234,"uris":["http://zotero.org/users/6894025/items/QA3DGBA4"],"itemData":{"id":234,"type":"article-journal","container-title":"Nature","DOI":"10.1038/250704b0","ISSN":"1476-4687","issue":"5469","language":"en","license":"1974 Springer Nature Limited","note":"publisher: Nature Publishing Group","page":"704-705","source":"www.nature.com","title":"Hedging one's evolutionary bets","volume":"250","author":[{"family":"Slatkin","given":"Montgomery"}],"issued":{"date-parts":[["1974",8]]}}}],"schema":"https://github.com/citation-style-language/schema/raw/master/csl-citation.json"} </w:instrText>
      </w:r>
      <w:r w:rsidRPr="007565B1">
        <w:fldChar w:fldCharType="separate"/>
      </w:r>
      <w:r w:rsidR="008372D5">
        <w:rPr>
          <w:noProof/>
        </w:rPr>
        <w:t>(J. Marshall &amp; Uller, 2007; Philippi &amp; Seger, 1989; Simons, 2011; Slatkin, 1974)</w:t>
      </w:r>
      <w:r w:rsidRPr="007565B1">
        <w:fldChar w:fldCharType="end"/>
      </w:r>
      <w:r w:rsidRPr="007565B1">
        <w:t>. In arid environments, where water availability is highly variable within and across seasons, bet hedging via seed banking</w:t>
      </w:r>
      <w:r w:rsidR="007565B1" w:rsidRPr="007565B1">
        <w:t xml:space="preserve"> or delayed germination</w:t>
      </w:r>
      <w:r w:rsidRPr="007565B1">
        <w:t xml:space="preserve"> is a common strategy, especially in desert annuals </w:t>
      </w:r>
      <w:r w:rsidRPr="007565B1">
        <w:fldChar w:fldCharType="begin"/>
      </w:r>
      <w:r w:rsidRPr="007565B1">
        <w:instrText xml:space="preserve"> ADDIN ZOTERO_ITEM CSL_CITATION {"citationID":"6GtKS3Np","properties":{"formattedCitation":"(Golodets et al., 2013; Gremer &amp; Venable, 2014; Venable &amp; Brown, 1988)","plainCitation":"(Golodets et al., 2013; Gremer &amp; Venable, 2014; Venable &amp; Brown, 1988)","noteIndex":0},"citationItems":[{"id":233,"uris":["http://zotero.org/users/6894025/items/DKMVTQN9"],"itemData":{"id":233,"type":"article-journal","abstract":"Climate change is predicted to alter the rainfall regime in the Eastern Mediterranean Basin: total annual rainfall will decrease, while seasonal and inter-annual variation in rainfall will increase. Such changes in the rainfall regime could potentially lead to large-scale changes in aboveground net primary productivity (ANPP) in the region. We conducted a data-driven evaluation of herbaceous ANPP along an entire regional rainfall gradient, from desert (90 mm MAR [Mean Annual Rainfall]) to Mesic-Mediterranean (780 mm MAR) ecosystems, using the largest database ever collated for herbaceous ANPP in Israel, with the aim of predicting consequences of climate change for rangeland productivity. This research revealed that herbaceous ANPP increases with increasing rainfall along the gradient, but strong dependence on rainfall was only apparent within dry sites. Rain Use Efficiency peaks at mid-gradient in Mediterranean sites without woody vegetation (560 and 610 mm MAR). Inter-annual coefficients of variation in rainfall and herbaceous ANPP decrease along the rainfall gradient up to ca. 500 mm MAR. Climate change is more likely to affect herbaceous ANPP of rangelands in the arid end of the rainfall gradient, requiring adaptation of rangeland management, while ANPP of rangelands in more mesic ecosystems is less responsive to variation in rainfall. We conclude that herbaceous ANPP in most Mediterranean rangelands is less vulnerable to climate change than generally predicted.","container-title":"Climatic Change","DOI":"10.1007/s10584-013-0758-8","ISSN":"1573-1480","issue":"3","journalAbbreviation":"Climatic Change","language":"en","page":"785-798","source":"Springer Link","title":"From desert to Mediterranean rangelands: will increasing drought and inter-annual rainfall variability affect herbaceous annual primary productivity?","title-short":"From desert to Mediterranean rangelands","volume":"119","author":[{"family":"Golodets","given":"Carly"},{"family":"Sternberg","given":"Marcelo"},{"family":"Kigel","given":"Jaime"},{"family":"Boeken","given":"Bertrand"},{"family":"Henkin","given":"Zalmen"},{"family":"Seligman","given":"No’am G."},{"family":"Ungar","given":"Eugene David"}],"issued":{"date-parts":[["2013",8,1]]}}},{"id":148,"uris":["http://zotero.org/users/6894025/items/YLZCIIFZ"],"itemData":{"id":148,"type":"article-journal","abstract":"In bet hedging, organisms sacrifice short-term success to reduce the long-term variance in success. Delayed germination is the classic example of bet hedging, in which a fraction of seeds remain dormant as a hedge against the risk of complete reproductive failure. Here, we investigate the adaptive nature of delayed germination as a bet hedging strategy using long-term demographic data on Sonoran Desert winter annual plants. Using stochastic population models, we estimate fitness as a function of delayed germination and identify evolutionarily stable strategies for 12 abundant species in the community. Results indicate that delayed germination meets the criteria as a bet hedging strategy for all species. Density-dependent models, but not density-independent ones, predicted optimal germination strategies that correspond remarkably well with observed patterns. By incorporating naturally occurring variation in seed and seedling dynamics, our results present a rigorous test of bet hedging theory within the relevant environmental context.","container-title":"Ecology Letters","DOI":"10.1111/ele.12241","ISSN":"1461-0248","issue":"3","language":"en","note":"_eprint: https://onlinelibrary.wiley.com/doi/pdf/10.1111/ele.12241","page":"380-387","source":"Wiley Online Library","title":"Bet hedging in desert winter annual plants: optimal germination strategies in a variable environment","title-short":"Bet hedging in desert winter annual plants","volume":"17","author":[{"family":"Gremer","given":"Jennifer R."},{"family":"Venable","given":"D. Lawrence"}],"issued":{"date-parts":[["2014"]]}}},{"id":366,"uris":["http://zotero.org/users/6894025/items/V6W28PKW"],"itemData":{"id":366,"type":"article-journal","abstract":"Seed size, dormancy, and dispersal share three population-dynamic functions in temporally and spatially varying environments: risk reduction or bet hedging, escape from crowding, and escape from sib competition. Here we developed a model to explore the ways they may interact to reduce risk. We have shown that the risk-reducing properties of these three seed traits evolve only in response to global temporal variance. Thus, to understand how selection impinges on the seed traits, creating fitness interactions, we must understand the factors contributing to global temporal variance and how they are mitigated by the various seed traits. Since the traits interact to reduce variance, arbitrarily fixing any one trait at different values alters the fitness-maximizing values of the others, resulting in trade-offs among traits. We explore how changes in the number of independent environmental patches, the probability of favorable conditions, the radius of dispersal, and spatial and temporal autocorrelation of environmental conditions alter selection on the interacting syndrome of seed traits. We discuss the implications of these fitness interactions for our understanding of each of the seed traits in isolation, as well as for our understanding of seeds as reproductive structures integrating coadapted functions.","container-title":"The American Naturalist","DOI":"10.1086/284795","ISSN":"0003-0147","issue":"3","note":"publisher: The University of Chicago Press","page":"360-384","source":"journals.uchicago.edu (Atypon)","title":"The Selective Interactions of Dispersal, Dormancy, and Seed Size as Adaptations for Reducing Risk in Variable Environments","volume":"131","author":[{"family":"Venable","given":"D. Lawrence"},{"family":"Brown","given":"Joel S."}],"issued":{"date-parts":[["1988",3]]}}}],"schema":"https://github.com/citation-style-language/schema/raw/master/csl-citation.json"} </w:instrText>
      </w:r>
      <w:r w:rsidRPr="007565B1">
        <w:fldChar w:fldCharType="separate"/>
      </w:r>
      <w:r w:rsidR="008372D5">
        <w:rPr>
          <w:noProof/>
        </w:rPr>
        <w:t>(Golodets et al., 2013; Gremer &amp; Venable, 2014; Venable &amp; Brown, 1988)</w:t>
      </w:r>
      <w:r w:rsidRPr="007565B1">
        <w:fldChar w:fldCharType="end"/>
      </w:r>
      <w:r w:rsidRPr="007565B1">
        <w:t xml:space="preserve">. By spreading germination over time, seed banks </w:t>
      </w:r>
      <w:r w:rsidRPr="007565B1">
        <w:lastRenderedPageBreak/>
        <w:t xml:space="preserve">reduce the risk of population failure during climatically unfavorable years </w:t>
      </w:r>
      <w:r w:rsidRPr="007565B1">
        <w:fldChar w:fldCharType="begin"/>
      </w:r>
      <w:r w:rsidRPr="007565B1">
        <w:instrText xml:space="preserve"> ADDIN ZOTERO_ITEM CSL_CITATION {"citationID":"pKI0KkSJ","properties":{"formattedCitation":"(Baskin &amp; Baskin, 2000; Philippi, 1993)","plainCitation":"(Baskin &amp; Baskin, 2000; Philippi, 1993)","noteIndex":0},"citationItems":[{"id":238,"uris":["http://zotero.org/users/6894025/items/78ICE4IP"],"itemData":{"id":238,"type":"book","abstract":"Seeds: Ecology, Biogeography, and Evolution of Dormancy and Germination differs from all other books on seed germination. It is an all-encompassing volume that provides a working hypothesis of the ecological and environmental conditions under which various kinds of seed dormancy have developed. It also presents information on the seed germination of more than 3500 species of trees, shrubs, vines and herbaceous species, making this a valuable reference for anyone studying germination. This book delivers information on characteristics of each type of seed dormancy, how each type of dormancy is broken in nature, and what environmental conditions are required for germination after dormancy is broken. It explains how studies should be done to distinguish persistent from transient seed banks, and covers which species should be controlled, propagated, and conserved. Seeds gives the reader insight and guidelines for doing ecologically meaningful studies on the biogeography and evolution of seed dormancy and germination in order to better understand plant reproductive strategies, life history traits, adaptations to habitats, and physiological processes. - Evolutionary/phylogenetic origins and relationships of various kinds of seed dormancy - A world biogeographical perspective on seed dormancy and germination - Ecophysiology of seeds with each type of dormancy - Critical evaluation of methodology used in soil seed bank studies - Germination ecology of plants with specialized habitat and life cycle types - Genetic and maternal preconditioning effects on seed dormancy and germination - Guidelines for doing ecologically-meaningful germination studies","ISBN":"978-0-08-057419-6","language":"en","note":"Google-Books-ID: yxdDEQAAQBAJ","number-of-pages":"681","publisher":"Academic Press","source":"Google Books","title":"Seeds: Ecology, Biogeography, and, Evolution of Dormancy and Germination","title-short":"Seeds","author":[{"family":"Baskin","given":"Carol C."},{"family":"Baskin","given":"Jerry M."}],"issued":{"date-parts":[["2000",12,5]]}}},{"id":237,"uris":["http://zotero.org/users/6894025/items/S4YY7KFM"],"itemData":{"id":237,"type":"article-journal","abstract":"Prolonged seed dormancy in desert annuals is thought to be an adaptation to environmental uncertainty. Germination spread over several years could reduce the year-to-year variation in the fitness of a genotype. Previous work has demonstrated that, for a number of species, not all viable seeds germinate under one set of conditions in the first year, but the subsequent fate of the dormant seeds has not been tested. In this study, germination experiments were performed on seeds of six species of winter annuals from Portal, Arizona. Seeds that do not germinate under good conditions in the first year germinate under the same conditions in subsequent years. However, germination fractions in the first 2 yr are not equal fractions of remaining viable seeds, which is the theoretical optimal behavior, and the germination distributions differ greatly among species. Germination under good conditions following a year of bad conditions for germination also differs among species. Germination behavior is age-dependent, and germination trials conducted on seeds of unknown ages from soil samples may give misleading results. These results indicate that seed dormancy acts as a form of bet hedging but that selection for an optimal distribution of germination across years may be weak.","container-title":"The American Naturalist","DOI":"10.1086/285550","ISSN":"0003-0147","issue":"3","note":"publisher: The University of Chicago Press","page":"474-487","source":"journals.uchicago.edu (Atypon)","title":"Bet-Hedging Germination of Desert Annuals: Beyond the First Year","title-short":"Bet-Hedging Germination of Desert Annuals","volume":"142","author":[{"family":"Philippi","given":"Thomas"}],"issued":{"date-parts":[["1993",9]]}}}],"schema":"https://github.com/citation-style-language/schema/raw/master/csl-citation.json"} </w:instrText>
      </w:r>
      <w:r w:rsidRPr="007565B1">
        <w:fldChar w:fldCharType="separate"/>
      </w:r>
      <w:r w:rsidR="008372D5">
        <w:rPr>
          <w:noProof/>
        </w:rPr>
        <w:t>(Baskin &amp; Baskin, 2000; Philippi, 1993)</w:t>
      </w:r>
      <w:r w:rsidRPr="007565B1">
        <w:fldChar w:fldCharType="end"/>
      </w:r>
      <w:r w:rsidRPr="007565B1">
        <w:t xml:space="preserve">. </w:t>
      </w:r>
    </w:p>
    <w:p w14:paraId="73B47A97" w14:textId="1C1CB5A9" w:rsidR="00AA5CE2" w:rsidRPr="006A0D0A" w:rsidRDefault="007565B1" w:rsidP="006A0D0A">
      <w:pPr>
        <w:spacing w:line="480" w:lineRule="auto"/>
        <w:ind w:firstLine="720"/>
      </w:pPr>
      <w:r w:rsidRPr="007565B1">
        <w:t xml:space="preserve">Despite experimentally aligning parental and offspring environments, </w:t>
      </w:r>
      <w:r w:rsidRPr="007565B1">
        <w:rPr>
          <w:i/>
          <w:iCs/>
        </w:rPr>
        <w:t xml:space="preserve">P. patagonica </w:t>
      </w:r>
      <w:r w:rsidRPr="007565B1">
        <w:t xml:space="preserve">did not exhibit adaptive TGP in the traits we measured. However, in a study with </w:t>
      </w:r>
      <w:proofErr w:type="spellStart"/>
      <w:r w:rsidRPr="007565B1">
        <w:rPr>
          <w:i/>
          <w:iCs/>
        </w:rPr>
        <w:t>Biscutella</w:t>
      </w:r>
      <w:proofErr w:type="spellEnd"/>
      <w:r w:rsidRPr="007565B1">
        <w:rPr>
          <w:i/>
          <w:iCs/>
        </w:rPr>
        <w:t xml:space="preserve"> didyma</w:t>
      </w:r>
      <w:r w:rsidRPr="007565B1">
        <w:t xml:space="preserve"> and </w:t>
      </w:r>
      <w:r w:rsidRPr="007565B1">
        <w:rPr>
          <w:i/>
          <w:iCs/>
        </w:rPr>
        <w:t xml:space="preserve">Bromus </w:t>
      </w:r>
      <w:proofErr w:type="spellStart"/>
      <w:r w:rsidRPr="007565B1">
        <w:rPr>
          <w:i/>
          <w:iCs/>
        </w:rPr>
        <w:t>fasciculatus</w:t>
      </w:r>
      <w:proofErr w:type="spellEnd"/>
      <w:r w:rsidRPr="007565B1">
        <w:t xml:space="preserve">, two arid adapted winter annual species, </w:t>
      </w:r>
      <w:proofErr w:type="spellStart"/>
      <w:r w:rsidRPr="007565B1">
        <w:t>Lampei</w:t>
      </w:r>
      <w:proofErr w:type="spellEnd"/>
      <w:r w:rsidRPr="007565B1">
        <w:t xml:space="preserve"> et al. found that parental effects act on bet hedging traits (between-year seed dormancy) in </w:t>
      </w:r>
      <w:r w:rsidRPr="007565B1">
        <w:rPr>
          <w:i/>
          <w:iCs/>
        </w:rPr>
        <w:t>B. didyma</w:t>
      </w:r>
      <w:r w:rsidRPr="007565B1">
        <w:t xml:space="preserve">, but did not act on </w:t>
      </w:r>
      <w:r w:rsidRPr="007565B1">
        <w:rPr>
          <w:i/>
          <w:iCs/>
        </w:rPr>
        <w:t xml:space="preserve">B. </w:t>
      </w:r>
      <w:proofErr w:type="spellStart"/>
      <w:r w:rsidRPr="007565B1">
        <w:rPr>
          <w:i/>
          <w:iCs/>
        </w:rPr>
        <w:t>fasciculatus’s</w:t>
      </w:r>
      <w:proofErr w:type="spellEnd"/>
      <w:r w:rsidRPr="007565B1">
        <w:t xml:space="preserve"> bet hedging traits, suggesting that bet hedging strategies and parental effects may synergize, but this effect is species dependent </w:t>
      </w:r>
      <w:r w:rsidRPr="007565B1">
        <w:fldChar w:fldCharType="begin"/>
      </w:r>
      <w:r w:rsidRPr="007565B1">
        <w:instrText xml:space="preserve"> ADDIN ZOTERO_ITEM CSL_CITATION {"citationID":"sB4bQc8M","properties":{"formattedCitation":"(Lampei et al., 2017)","plainCitation":"(Lampei et al., 2017)","noteIndex":0},"citationItems":[{"id":274,"uris":["http://zotero.org/users/6894025/items/E7UPUW3Z"],"itemData":{"id":274,"type":"article-journal","abstract":"Bet-hedging via between-year seed dormancy is a costly strategy for plants in unpredictable environments. Theoretically, fitness costs can be reduced through a parental environmental effect when the environment is partly predictable. We tested whether populations from environments that differ in predictability diverged in parental effects on seed dormancy. Common garden-produced seeds of the two annual plant species Biscutella didyma and Bromus fasciculatus collected along an aridity gradient were grown under 12 irrigation treatments. Offspring germination was evaluated and related to environmental correlations between generations and their fitness consequences at the four study sites. One species exhibited strong seed dormancy that increased with unpredictability in seasonal precipitation. The parental effect on seed dormancy also increased proportionally with the environmental correlation between precipitation in the parental season and seedling density in the following season; this correlation increased from mesic to arid environments. Because fitness was negatively related to density, this parental effect may be adaptive. However, the lack of dormancy in the second species indicates that bet-hedging is not the only strategy for annual plants in arid environments. Our results provide the first evidence for clinal variation in the relative strength of parental effects along environmental gradients.","container-title":"New Phytologist","DOI":"10.1111/nph.14436","ISSN":"1469-8137","issue":"3","language":"en","license":"© 2017 The Authors. New Phytologist © 2017 New Phytologist Trust","note":"_eprint: https://onlinelibrary.wiley.com/doi/pdf/10.1111/nph.14436","page":"1230-1244","source":"Wiley Online Library","title":"Clinal population divergence in an adaptive parental environmental effect that adjusts seed banking","volume":"214","author":[{"family":"Lampei","given":"Christian"},{"family":"Metz","given":"Johannes"},{"family":"Tielbörger","given":"Katja"}],"issued":{"date-parts":[["2017"]]}}}],"schema":"https://github.com/citation-style-language/schema/raw/master/csl-citation.json"} </w:instrText>
      </w:r>
      <w:r w:rsidRPr="007565B1">
        <w:fldChar w:fldCharType="separate"/>
      </w:r>
      <w:r w:rsidR="008372D5">
        <w:rPr>
          <w:noProof/>
        </w:rPr>
        <w:t>(Lampei et al., 2017)</w:t>
      </w:r>
      <w:r w:rsidRPr="007565B1">
        <w:fldChar w:fldCharType="end"/>
      </w:r>
      <w:r w:rsidRPr="007565B1">
        <w:t xml:space="preserve">. As a seed-banking species adapted to arid, unpredictable environments, </w:t>
      </w:r>
      <w:r w:rsidRPr="007565B1">
        <w:rPr>
          <w:i/>
          <w:iCs/>
        </w:rPr>
        <w:t>P. patagonica</w:t>
      </w:r>
      <w:r w:rsidRPr="007565B1">
        <w:t xml:space="preserve"> likely invests in long-term persistence strategies that spread risk across time. In such systems, TGP mechanism may be disfavored if environmental conditions are not reliably correlated across generations. In future studies, </w:t>
      </w:r>
      <w:r w:rsidRPr="007565B1">
        <w:rPr>
          <w:i/>
          <w:iCs/>
        </w:rPr>
        <w:t>P. patagonica</w:t>
      </w:r>
      <w:r w:rsidRPr="007565B1">
        <w:t xml:space="preserve"> may serve as a good candidate to further untangle the synergistic, antagonistic, or null effects of TGP on bet hedging strategies.</w:t>
      </w:r>
      <w:bookmarkStart w:id="9" w:name="OLE_LINK1"/>
      <w:bookmarkEnd w:id="6"/>
      <w:bookmarkEnd w:id="8"/>
    </w:p>
    <w:p w14:paraId="1793383C" w14:textId="69EBF8FF" w:rsidR="00E55DF1" w:rsidRPr="00AA5CE2" w:rsidRDefault="003204A3" w:rsidP="00FD2A2B">
      <w:pPr>
        <w:spacing w:line="480" w:lineRule="auto"/>
        <w:rPr>
          <w:b/>
          <w:bCs/>
        </w:rPr>
      </w:pPr>
      <w:commentRangeStart w:id="10"/>
      <w:r w:rsidRPr="00AA5CE2">
        <w:rPr>
          <w:b/>
          <w:bCs/>
        </w:rPr>
        <w:t xml:space="preserve">4.2 </w:t>
      </w:r>
      <w:r w:rsidR="00477944" w:rsidRPr="00AA5CE2">
        <w:rPr>
          <w:b/>
          <w:bCs/>
        </w:rPr>
        <w:t>Resource release in response to parental water limitations</w:t>
      </w:r>
      <w:commentRangeEnd w:id="10"/>
      <w:r w:rsidR="006A5931">
        <w:rPr>
          <w:rStyle w:val="CommentReference"/>
          <w:rFonts w:asciiTheme="majorHAnsi" w:eastAsiaTheme="majorEastAsia" w:hAnsiTheme="majorHAnsi" w:cstheme="majorBidi"/>
        </w:rPr>
        <w:commentReference w:id="10"/>
      </w:r>
    </w:p>
    <w:bookmarkEnd w:id="9"/>
    <w:p w14:paraId="430EE7CA" w14:textId="67C0A207" w:rsidR="00716A7D" w:rsidRPr="00716A7D" w:rsidDel="006A5931" w:rsidRDefault="00716A7D" w:rsidP="00FD2A2B">
      <w:pPr>
        <w:spacing w:line="480" w:lineRule="auto"/>
        <w:ind w:firstLine="720"/>
        <w:rPr>
          <w:del w:id="11" w:author="Wallace, Madeleine - (maddiewallace)" w:date="2025-07-08T11:26:00Z" w16du:dateUtc="2025-07-08T18:26:00Z"/>
        </w:rPr>
      </w:pPr>
      <w:del w:id="12" w:author="Wallace, Madeleine - (maddiewallace)" w:date="2025-07-08T11:26:00Z" w16du:dateUtc="2025-07-08T18:26:00Z">
        <w:r w:rsidRPr="00716A7D" w:rsidDel="006A5931">
          <w:delText>Interestingly, plants that experienced drought in the parental generation but control watering in the offspring generation (DC) had the highest performing reproductive traits of all the treatments</w:delText>
        </w:r>
        <w:r w:rsidR="007E5301" w:rsidDel="006A5931">
          <w:delText xml:space="preserve"> (Figure 3</w:delText>
        </w:r>
        <w:r w:rsidR="007E4636" w:rsidDel="006A5931">
          <w:delText xml:space="preserve">G, H, </w:delText>
        </w:r>
        <w:r w:rsidR="00B25FA6" w:rsidDel="006A5931">
          <w:delText xml:space="preserve">and </w:delText>
        </w:r>
        <w:r w:rsidR="007E4636" w:rsidDel="006A5931">
          <w:delText>I)</w:delText>
        </w:r>
        <w:r w:rsidRPr="00716A7D" w:rsidDel="006A5931">
          <w:delText xml:space="preserve">. This is contrary to what we might expect, as transgenerational plasticity arises when the parental environment is correlated with the environment experienced by the offspring </w:delText>
        </w:r>
        <w:r w:rsidRPr="00716A7D" w:rsidDel="006A5931">
          <w:fldChar w:fldCharType="begin"/>
        </w:r>
        <w:r w:rsidR="00DE092C" w:rsidDel="006A5931">
          <w:delInstrText xml:space="preserve"> ADDIN ZOTERO_ITEM CSL_CITATION {"citationID":"0bPNlQw8","properties":{"formattedCitation":"(Bonduriansky, 2021; Colicchio &amp; Herman, 2020; J. Marshall &amp; Uller, 2007; Uller, 2008)","plainCitation":"(Bonduriansky, 2021; Colicchio &amp; Herman, 2020; J. Marshall &amp; Uller, 2007; Uller, 2008)","noteIndex":0},"citationItems":[{"id":300,"uris":["http://zotero.org/users/6894025/items/299UKW8G"],"itemData":{"id":300,"type":"chapter","container-title":"Phenotypic Plasticity &amp; Evolution","event-place":"Boca Raton","ISBN":"978-0-429-34300-1","note":"DOI: 10.1201/9780429343001","publisher":"CRC Press","publisher-place":"Boca Raton","title":"Plasticity Across Generations","title-short":"Phenotypic Plasticity &amp; Evolution","author":[{"family":"Bonduriansky","given":"Russell"}],"issued":{"date-parts":[["2021",5,31]]}}},{"id":69,"uris":["http://zotero.org/users/6894025/items/BVXGKD7M"],"itemData":{"id":69,"type":"article-journal","abstract":"Effects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M."},{"family":"Herman","given":"Jacob"}],"issued":{"date-parts":[["2020"]]}}},{"id":85,"uris":["http://zotero.org/users/6894025/items/BAE7HRZA"],"itemData":{"id":85,"type":"article-journal","abstract":"Maternal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Marshall","given":"Dustin"},{"family":"Uller","given":"Tobias"}],"issued":{"date-parts":[["2007"]]}}},{"id":70,"uris":["http://zotero.org/users/6894025/items/TXQ9VRPE"],"itemData":{"id":70,"type":"article-journal","container-title":"Trends in Ecology &amp; Evolution","DOI":"10.1016/j.tree.2008.04.005","ISSN":"01695347","issue":"8","journalAbbreviation":"Trends in Ecology &amp; Evolution","language":"en","page":"432-438","source":"DOI.org (Crossref)","title":"Developmental plasticity and the evolution of parental effects","volume":"23","author":[{"family":"Uller","given":"T"}],"issued":{"date-parts":[["2008",8]]}}}],"schema":"https://github.com/citation-style-language/schema/raw/master/csl-citation.json"} </w:delInstrText>
        </w:r>
        <w:r w:rsidRPr="00716A7D" w:rsidDel="006A5931">
          <w:fldChar w:fldCharType="separate"/>
        </w:r>
        <w:r w:rsidR="00DE092C" w:rsidDel="006A5931">
          <w:rPr>
            <w:noProof/>
          </w:rPr>
          <w:delText>(Bonduriansky, 2021; Colicchio &amp; Herman, 2020; J. Marshall &amp; Uller, 2007; Uller, 2008)</w:delText>
        </w:r>
        <w:r w:rsidRPr="00716A7D" w:rsidDel="006A5931">
          <w:fldChar w:fldCharType="end"/>
        </w:r>
        <w:r w:rsidRPr="00716A7D" w:rsidDel="006A5931">
          <w:delText xml:space="preserve">. </w:delText>
        </w:r>
        <w:r w:rsidR="00B25FA6" w:rsidDel="006A5931">
          <w:delText>We observed</w:delText>
        </w:r>
        <w:r w:rsidRPr="00716A7D" w:rsidDel="006A5931">
          <w:delText xml:space="preserve"> the highest reproductive performance in plants that experienced a mismatch in parent and offspring environment, but only when drought occurred in the parental generation (DC), and not when drought occurred in the offspring generation (CD, higher reproductive performance than DD but far lower than control conditions).</w:delText>
        </w:r>
      </w:del>
    </w:p>
    <w:p w14:paraId="697ABE74" w14:textId="4A759DA8" w:rsidR="00D7061A" w:rsidRPr="00360118" w:rsidDel="006A5931" w:rsidRDefault="00A62BC2" w:rsidP="00FD2A2B">
      <w:pPr>
        <w:spacing w:line="480" w:lineRule="auto"/>
        <w:ind w:firstLine="720"/>
        <w:rPr>
          <w:del w:id="13" w:author="Wallace, Madeleine - (maddiewallace)" w:date="2025-07-08T11:26:00Z" w16du:dateUtc="2025-07-08T18:26:00Z"/>
        </w:rPr>
      </w:pPr>
      <w:del w:id="14" w:author="Wallace, Madeleine - (maddiewallace)" w:date="2025-07-08T11:26:00Z" w16du:dateUtc="2025-07-08T18:26:00Z">
        <w:r w:rsidDel="006A5931">
          <w:delText>This</w:delText>
        </w:r>
        <w:r w:rsidR="00716A7D" w:rsidRPr="00716A7D" w:rsidDel="006A5931">
          <w:delText xml:space="preserve"> ‘release’ of resources in the DC group has also been seen in one other study, where grandparental and parental effects of mild heat stress were investigated in </w:delText>
        </w:r>
        <w:r w:rsidR="00716A7D" w:rsidRPr="003204A3" w:rsidDel="006A5931">
          <w:rPr>
            <w:i/>
            <w:iCs/>
          </w:rPr>
          <w:delText xml:space="preserve">Arabidopsis </w:delText>
        </w:r>
        <w:commentRangeStart w:id="15"/>
        <w:r w:rsidR="00716A7D" w:rsidRPr="003204A3" w:rsidDel="006A5931">
          <w:rPr>
            <w:i/>
            <w:iCs/>
          </w:rPr>
          <w:delText>thaliana</w:delText>
        </w:r>
        <w:commentRangeEnd w:id="15"/>
        <w:r w:rsidR="00B25FA6" w:rsidDel="006A5931">
          <w:rPr>
            <w:rStyle w:val="CommentReference"/>
            <w:rFonts w:asciiTheme="majorHAnsi" w:eastAsiaTheme="majorEastAsia" w:hAnsiTheme="majorHAnsi" w:cstheme="majorBidi"/>
          </w:rPr>
          <w:commentReference w:id="15"/>
        </w:r>
        <w:r w:rsidR="00716A7D" w:rsidRPr="00716A7D" w:rsidDel="006A5931">
          <w:delText>. Groot et al.</w:delText>
        </w:r>
        <w:r w:rsidR="00B25FA6" w:rsidDel="006A5931">
          <w:delText xml:space="preserve"> (2017)</w:delText>
        </w:r>
        <w:r w:rsidR="00716A7D" w:rsidRPr="00716A7D" w:rsidDel="006A5931">
          <w:delText xml:space="preserve"> found when plants (F1) experienced mild heat stress, their offspring (F2) were prepared for the same stress, but when it was no</w:delText>
        </w:r>
        <w:r w:rsidR="00B25FA6" w:rsidDel="006A5931">
          <w:delText>t</w:delText>
        </w:r>
        <w:r w:rsidR="00716A7D" w:rsidRPr="00716A7D" w:rsidDel="006A5931">
          <w:delText xml:space="preserve"> applied, the plants shifted their resource load to overprovision their offspring. When comparing our results from the DC treatment, this suggests that drought exposure in the parental generation might act as an environmental trigger, preconditioning offspring to allocate resources in a way that enhances reproductive output. Both of these results align with a broader framework of phenotypic continuity across generations (as described by </w:delText>
        </w:r>
        <w:r w:rsidR="00716A7D" w:rsidRPr="00716A7D" w:rsidDel="006A5931">
          <w:fldChar w:fldCharType="begin"/>
        </w:r>
        <w:r w:rsidR="00DE092C" w:rsidDel="006A5931">
          <w:delInstrText xml:space="preserve"> ADDIN ZOTERO_ITEM CSL_CITATION {"citationID":"f9ua7ZFo","properties":{"formattedCitation":"(Badyaev &amp; Uller, 2009)","plainCitation":"(Badyaev &amp; Uller, 2009)","dontUpdate":true,"noteIndex":0},"citationItems":[{"id":82,"uris":["http://zotero.org/users/6894025/items/GA4KTP9I"],"itemData":{"id":82,"type":"article-journal","abstract":"As is the case with any metaphor, parental effects mean different things to different biologists—from developmental induction of novel phenotypic variation to an evolved adaptation, and from epigenetic transference of essential developmental resources to a stage of inheritance and ecological succession. Such a diversity of perspectives illustrates the composite nature of parental effects that, depending on the stage of their expression and whether they are considered a pattern or a process, combine the elements of developmental induction, homeostasis, natural selection, epigenetic inheritance and historical persistence. Here, we suggest that by emphasizing the complexity of causes and influences in developmental systems and by making explicit the links between development, natural selection and inheritance, the study of parental effects enables deeper understanding of developmental dynamics of life cycles and provides a unique opportunity to explicitly integrate development and evolution. We highlight these perspectives by placing parental effects in a wider evolutionary framework and suggest that far from being only an evolved static outcome of natural selection, a distinct channel of transmission between parents and offspring, or a statistical abstraction, parental effects on development\n              enable\n              evolution by natural selection by reliably transferring developmental resources needed to reconstruct, maintain and modify genetically inherited components of the phenotype. The view of parental effects as an essential and dynamic part of an evolutionary continuum unifies mechanisms behind the origination, modification and historical persistence of organismal form and function, and thus brings us closer to a more realistic understanding of life's complexity and diversity.","container-title":"Philosophical Transactions of the Royal Society B: Biological Sciences","DOI":"10.1098/rstb.2008.0302","ISSN":"0962-8436, 1471-2970","issue":"1520","journalAbbreviation":"Phil. Trans. R. Soc. B","language":"en","page":"1169-1177","source":"DOI.org (Crossref)","title":"Parental effects in ecology and evolution: mechanisms, processes and implications","title-short":"Parental effects in ecology and evolution","volume":"364","author":[{"family":"Badyaev","given":"Alexander V"},{"family":"Uller","given":"Tobias"}],"issued":{"date-parts":[["2009",4,27]]}}}],"schema":"https://github.com/citation-style-language/schema/raw/master/csl-citation.json"} </w:delInstrText>
        </w:r>
        <w:r w:rsidR="00716A7D" w:rsidRPr="00716A7D" w:rsidDel="006A5931">
          <w:fldChar w:fldCharType="separate"/>
        </w:r>
        <w:r w:rsidR="00716A7D" w:rsidRPr="00716A7D" w:rsidDel="006A5931">
          <w:rPr>
            <w:noProof/>
          </w:rPr>
          <w:delText>Badyaev &amp; Uller, 2009)</w:delText>
        </w:r>
        <w:r w:rsidR="00716A7D" w:rsidRPr="00716A7D" w:rsidDel="006A5931">
          <w:fldChar w:fldCharType="end"/>
        </w:r>
        <w:r w:rsidR="00716A7D" w:rsidRPr="00716A7D" w:rsidDel="006A5931">
          <w:delText>, in which the offspring’s response is shaped not only by their immediate environment but also by environmental cues experienced by parent plants. This raises intriguing questions about how plants ‘anticipate’ environmental conditions across generations and allocate resources to maximize fitness based on parental, or grandparental, experiences</w:delText>
        </w:r>
        <w:r w:rsidR="00B25FA6" w:rsidDel="006A5931">
          <w:delText>.</w:delText>
        </w:r>
      </w:del>
    </w:p>
    <w:p w14:paraId="33F5A208" w14:textId="2A943CE5" w:rsidR="00D7061A" w:rsidRPr="00AA5CE2" w:rsidRDefault="00A33EB1" w:rsidP="00FD2A2B">
      <w:pPr>
        <w:spacing w:line="480" w:lineRule="auto"/>
        <w:rPr>
          <w:b/>
          <w:bCs/>
        </w:rPr>
      </w:pPr>
      <w:r w:rsidRPr="00AA5CE2">
        <w:rPr>
          <w:b/>
          <w:bCs/>
        </w:rPr>
        <w:t xml:space="preserve">Within generation plasticity in P. patagonica </w:t>
      </w:r>
    </w:p>
    <w:p w14:paraId="37002904" w14:textId="0C74CC73" w:rsidR="006A5931" w:rsidRDefault="006A5931" w:rsidP="00FD2A2B">
      <w:pPr>
        <w:spacing w:line="480" w:lineRule="auto"/>
        <w:ind w:firstLine="720"/>
      </w:pPr>
      <w:r>
        <w:t>In contrast to the limited evidence for TGP expression, w</w:t>
      </w:r>
      <w:r w:rsidR="00757EBF">
        <w:t xml:space="preserve">e </w:t>
      </w:r>
      <w:r>
        <w:t>observed a</w:t>
      </w:r>
      <w:r w:rsidR="00757EBF">
        <w:t xml:space="preserve"> far </w:t>
      </w:r>
      <w:r>
        <w:t>greater degree</w:t>
      </w:r>
      <w:r w:rsidR="00757EBF">
        <w:t xml:space="preserve"> of within-generation plasticity in </w:t>
      </w:r>
      <w:r w:rsidR="00757EBF" w:rsidRPr="006A5931">
        <w:rPr>
          <w:i/>
          <w:iCs/>
        </w:rPr>
        <w:t>P. patagonica</w:t>
      </w:r>
      <w:r w:rsidR="00953ADF">
        <w:t xml:space="preserve"> (Table 1, Figure 3)</w:t>
      </w:r>
      <w:r w:rsidR="00757EBF">
        <w:t xml:space="preserve">. </w:t>
      </w:r>
      <w:r w:rsidR="00D8549D">
        <w:t xml:space="preserve">This </w:t>
      </w:r>
      <w:r>
        <w:t xml:space="preserve">strong WGP response aligns </w:t>
      </w:r>
      <w:r w:rsidR="00D8549D">
        <w:t xml:space="preserve">with </w:t>
      </w:r>
      <w:r>
        <w:t xml:space="preserve">findings from </w:t>
      </w:r>
      <w:r w:rsidR="00D8549D">
        <w:t xml:space="preserve">other studies that imposed water limitations on </w:t>
      </w:r>
      <w:r>
        <w:t>annual plants across generations</w:t>
      </w:r>
      <w:r w:rsidR="00D8549D">
        <w:t xml:space="preserve"> </w:t>
      </w:r>
      <w:r w:rsidR="00D8549D">
        <w:fldChar w:fldCharType="begin"/>
      </w:r>
      <w:r w:rsidR="00DE092C">
        <w:instrText xml:space="preserve"> ADDIN ZOTERO_ITEM CSL_CITATION {"citationID":"Kplp0uNN","properties":{"formattedCitation":"(Germain et al., 2013; Kalandyk et al., 2017; Sultan et al., 2009)","plainCitation":"(Germain et al., 2013; Kalandyk et al., 2017; Sultan et al., 2009)","noteIndex":0},"citationItems":[{"id":232,"uris":["http://zotero.org/users/6894025/items/V99V6WW8"],"itemData":{"id":232,"type":"article-journal","abstract":"Premise of research. Tests of the adaptive value of parental effects have generally focused on offspring fitness. However, the evolution of parental effects depends on their consequences for both offspring and parental fitness. Whether parental effects are adaptive can also depend on the mechanism of these effects. Parental effects caused by differences in the quality rather than quantity of resources provisioned to offspring may be more likely to be adaptive because they can persist through the life cycle.\n\nMethodology. We estimated parental effects in response to water stress in the invasive annual Avena barbata. To test whether these effects were adaptive, we reciprocally transplanted offspring of wet- and dry-grown parents into wet and dry environments. We also tested whether seed size and nitrogen content, which represent the quantity and quality of parental investment, were mechanisms of parental effects in A. barbata.\n\nPivotal results. We found evidence of parental effects in response to water stress in A. barbata; dry-grown parents produced offspring with significantly higher germination, longer radicles, and earlier emergence than wet-grown parents. The offspring of dry-grown parents had higher biomass and seed production than the offspring of wet-grown parents. However, when cumulative fitness was calculated across parental and offspring generations, dry-grown parents had significantly lower fitness than wet-grown parents because of trade-offs between seed size and number. Although dry-grown parents provisioned their offspring with more nitrogen than wet-grown parents, offspring performance was primarily explained by variation in seed mass.\n\nConclusions. Water stress–induced parental effects were adaptive from the offspring but not the parental perspective, suggesting that the evolution of these effects may be constrained. In addition, water stress–induced parental effects were primarily caused by differences in seed mass, suggesting that the quantity of resources provisioned to offspring is a more important mechanism of parental effects than resource quality.","container-title":"International Journal of Plant Sciences","DOI":"10.1086/670691","ISSN":"1058-5893","issue":"6","note":"publisher: The University of Chicago Press","page":"886-895","source":"journals.uchicago.edu (Atypon)","title":"Mechanisms and Consequences of Water Stress–Induced Parental Effects in an Invasive Annual Grass","volume":"174","author":[{"family":"Germain","given":"Rachel M."},{"family":"Caruso","given":"Christina M."},{"family":"Maherali","given":"Hafiz"}],"issued":{"date-parts":[["2013",7]]}}},{"id":231,"uris":["http://zotero.org/users/6894025/items/EKVIHDEK"],"itemData":{"id":231,"type":"article-journal","abstract":"This paper describes experiments concerning improvement of drought tolerance in narrow-leafed lupine (Lupinus angustifolius L.) by maternal effects. The first step involved harvesting seeds from plants exposed and not exposed to drought during flowering and seed ripening. The next-generation plants grown from these seeds were exposed to drought and the effects of this stress on their physiological processes were examined. To find out whether drought applied to parent plants may affect tolerance to this stress in progeny plants such features as plant growth, tissue water content, abscisic acid concentration and yield-related parameters were assessed. The study revealed that the progeny plants grown from the seeds of drought-treated plants were more tolerant to this stress than the plants grown from the seeds harvested from optimally watered maternal plants. Drought tolerance was manifested by a reduced concentration of abscisic acid, increased plant height and maintaining high leaf water content. Most importantly, these plants produced significantly higher yield when exposed to drought than the plants grown from the seeds harvested from optimally watered plants.","container-title":"Plant Breeding","DOI":"10.1111/pbr.12457","ISSN":"1439-0523","issue":"2","language":"en","license":"© 2017 Blackwell Verlag GmbH","note":"_eprint: https://onlinelibrary.wiley.com/doi/pdf/10.1111/pbr.12457","page":"167-173","source":"Wiley Online Library","title":"Role of the maternal effect phenomena in improving water stress tolerance in narrow-leafed lupine (upinus angustifolius)","volume":"136","author":[{"family":"Kalandyk","given":"Agnieszka"},{"family":"Waligórski","given":"Piotr"},{"family":"Dubert","given":"Franciszek"}],"issued":{"date-parts":[["2017"]]}}},{"id":181,"uris":["http://zotero.org/users/6894025/items/NR9EUFHB"],"itemData":{"id":181,"type":"article-journal","abstract":"Stressful parental environments can influence offspring size and development either adaptively or maladaptively, yet little is known about species' differences in this complex aspect of phenotypic plasticity. We performed a reciprocal split-brood experiment to compare transgenerational plasticity in response to drought stress in two closely related annual plant species. We raised inbred replicate parent plants of eight genotypes per species in dry vs. moist soil to generate offspring of each genetic line that differed only in parental environment, then monitored seedling development in both dry and moist conditions. Individuals of the two species expressed contrasting patterns of transgenerational plasticity for traits important to seedling drought tolerance. In Polygonum persicaria, a weedy generalist found in moist, dry, and variably dry sites, drought-stressed plants produced offspring with longer and more rapidly extending root systems and greater biomass when growing in dry soil. In contrast, in P. hydropiper, a non-weedy congener restricted to moist habitats, the offspring of drought-stressed parents had reduced root system development and seedling biomass in dry soil. In P. persicaria, transgenerational and immediate adaptive plasticity combined to produce drought-adapted seedling phenotypes. These results make clear that characteristic patterns of transgenerational plasticity can contribute to ecological diversity among species.","container-title":"Ecology","DOI":"10.1890/08-1064.1","ISSN":"1939-9170","issue":"7","language":"en","note":"_eprint: https://onlinelibrary.wiley.com/doi/pdf/10.1890/08-1064.1","page":"1831-1839","source":"Wiley Online Library","title":"Contrasting patterns of transgenerational plasticity in ecologically distinct congeners","volume":"90","author":[{"family":"Sultan","given":"Sonia E."},{"family":"Barton","given":"Kasey"},{"family":"Wilczek","given":"Amity M."}],"issued":{"date-parts":[["2009"]]}}}],"schema":"https://github.com/citation-style-language/schema/raw/master/csl-citation.json"} </w:instrText>
      </w:r>
      <w:r w:rsidR="00D8549D">
        <w:fldChar w:fldCharType="separate"/>
      </w:r>
      <w:r w:rsidR="008372D5">
        <w:rPr>
          <w:noProof/>
        </w:rPr>
        <w:t>(Germain et al., 2013; Kalandyk et al., 2017; Sultan et al., 2009)</w:t>
      </w:r>
      <w:r w:rsidR="00D8549D">
        <w:fldChar w:fldCharType="end"/>
      </w:r>
      <w:r w:rsidR="00D8549D">
        <w:t xml:space="preserve">. </w:t>
      </w:r>
      <w:r w:rsidR="00D8549D" w:rsidRPr="00D8549D">
        <w:rPr>
          <w:i/>
          <w:iCs/>
        </w:rPr>
        <w:t>P</w:t>
      </w:r>
      <w:r>
        <w:rPr>
          <w:i/>
          <w:iCs/>
        </w:rPr>
        <w:t>.</w:t>
      </w:r>
      <w:r w:rsidR="00D8549D" w:rsidRPr="00D8549D">
        <w:rPr>
          <w:i/>
          <w:iCs/>
        </w:rPr>
        <w:t xml:space="preserve"> patagonica</w:t>
      </w:r>
      <w:r w:rsidR="00D8549D">
        <w:t xml:space="preserve"> p</w:t>
      </w:r>
      <w:r w:rsidR="00953ADF">
        <w:t xml:space="preserve">lants exposed to water limitation in the offspring generation were smaller </w:t>
      </w:r>
      <w:r w:rsidR="000E28A1">
        <w:t>in root, shoot, and total biomass, devoted more resources to roots</w:t>
      </w:r>
      <w:r w:rsidR="002E3105">
        <w:t xml:space="preserve"> than shoots</w:t>
      </w:r>
      <w:r w:rsidR="000E28A1">
        <w:t>, had slower relative growth rate</w:t>
      </w:r>
      <w:r>
        <w:t>s,</w:t>
      </w:r>
      <w:r w:rsidR="002E3105">
        <w:t xml:space="preserve"> </w:t>
      </w:r>
      <w:r w:rsidR="000E28A1">
        <w:t>and higher LDMC</w:t>
      </w:r>
      <w:r w:rsidR="00DB03C4">
        <w:t xml:space="preserve">, reflecting </w:t>
      </w:r>
      <w:r w:rsidR="002E3105">
        <w:t xml:space="preserve">a more resource-conservative strategy when faced with limited water </w:t>
      </w:r>
      <w:r w:rsidR="002E3105">
        <w:lastRenderedPageBreak/>
        <w:t xml:space="preserve">availability. </w:t>
      </w:r>
      <w:r w:rsidR="00467A3F">
        <w:t xml:space="preserve">This suggests that </w:t>
      </w:r>
      <w:r w:rsidR="00467A3F" w:rsidRPr="00D8549D">
        <w:rPr>
          <w:i/>
          <w:iCs/>
        </w:rPr>
        <w:t>P. patagonica</w:t>
      </w:r>
      <w:r w:rsidR="00467A3F">
        <w:t xml:space="preserve"> is highly sensitive to water </w:t>
      </w:r>
      <w:r>
        <w:t>availability and capable of rapidly adjusting its phenotype to mitigate impacts of drought within a single generation.</w:t>
      </w:r>
    </w:p>
    <w:p w14:paraId="2BFFB444" w14:textId="6943FDC8" w:rsidR="00AA5CE2" w:rsidRPr="006A0D0A" w:rsidRDefault="006A5931" w:rsidP="006A0D0A">
      <w:pPr>
        <w:spacing w:line="480" w:lineRule="auto"/>
        <w:ind w:firstLine="720"/>
      </w:pPr>
      <w:r>
        <w:t xml:space="preserve">Importantly, this capacity for WGP may represent a critical short-term buffer against the increasing </w:t>
      </w:r>
      <w:r w:rsidR="00E20914">
        <w:t>frequency</w:t>
      </w:r>
      <w:r>
        <w:t xml:space="preserve"> and severity of </w:t>
      </w:r>
      <w:r w:rsidR="00E20914">
        <w:t>droughts</w:t>
      </w:r>
      <w:r>
        <w:t xml:space="preserve"> expected under climate change in the American West</w:t>
      </w:r>
      <w:r w:rsidR="00E20914">
        <w:t xml:space="preserve">. However, such phenotypic plasticity appears to come at a cost to overall growth, potentially limiting long-term population viability via reduced competition if stressful conditions persist. Our findings reinforce those of </w:t>
      </w:r>
      <w:r w:rsidR="0041234D">
        <w:t>Christie et al.</w:t>
      </w:r>
      <w:r w:rsidR="00E20914">
        <w:t xml:space="preserve"> (2023)</w:t>
      </w:r>
      <w:r w:rsidR="0041234D">
        <w:t xml:space="preserve">, </w:t>
      </w:r>
      <w:r w:rsidR="00E20914">
        <w:t>who found that P. patagonica populations from the Colorado Plateau, after 10 years of intense regional drought, has shifted resource allocation patterns, investing less in reproductive tissues and more in vegetative growth. Together, these results highlight that while P. patagonica can exhibit flexible responses to environmental stress, the direction of this plasticity may reflect a stress-coping mechanism rather than an adaptive trajectory, raising concerns about the species resilience in a rapidly changing climate.</w:t>
      </w:r>
    </w:p>
    <w:p w14:paraId="3B91C8DE" w14:textId="2D042EF2" w:rsidR="00B61CCB" w:rsidRDefault="004E24B8" w:rsidP="00FD2A2B">
      <w:pPr>
        <w:spacing w:line="480" w:lineRule="auto"/>
        <w:rPr>
          <w:i/>
          <w:iCs/>
          <w:color w:val="747474" w:themeColor="background2" w:themeShade="80"/>
        </w:rPr>
      </w:pPr>
      <w:r w:rsidRPr="00AA5CE2">
        <w:rPr>
          <w:b/>
          <w:bCs/>
        </w:rPr>
        <w:t>Some t</w:t>
      </w:r>
      <w:r w:rsidR="00B17798" w:rsidRPr="00AA5CE2">
        <w:rPr>
          <w:b/>
          <w:bCs/>
        </w:rPr>
        <w:t>ransgenerational responses are context-dependent on home site VPD</w:t>
      </w:r>
      <w:r w:rsidR="00B61CCB" w:rsidRPr="00AA5CE2">
        <w:rPr>
          <w:b/>
          <w:bCs/>
        </w:rPr>
        <w:t xml:space="preserve"> variability</w:t>
      </w:r>
      <w:r w:rsidR="00B17798" w:rsidRPr="00AA5CE2">
        <w:rPr>
          <w:b/>
          <w:bCs/>
        </w:rPr>
        <w:t xml:space="preserve"> </w:t>
      </w:r>
    </w:p>
    <w:p w14:paraId="792C9B0A" w14:textId="3F9E683D" w:rsidR="00E20914" w:rsidRDefault="000B767F" w:rsidP="00FD2A2B">
      <w:pPr>
        <w:spacing w:line="480" w:lineRule="auto"/>
        <w:ind w:firstLine="720"/>
      </w:pPr>
      <w:r w:rsidRPr="000B767F">
        <w:rPr>
          <w:color w:val="000000" w:themeColor="text1"/>
        </w:rPr>
        <w:t>Contrary</w:t>
      </w:r>
      <w:r>
        <w:rPr>
          <w:color w:val="000000" w:themeColor="text1"/>
        </w:rPr>
        <w:t xml:space="preserve"> to many TGP studies</w:t>
      </w:r>
      <w:r w:rsidR="003C39CE">
        <w:rPr>
          <w:color w:val="000000" w:themeColor="text1"/>
        </w:rPr>
        <w:t xml:space="preserve"> </w:t>
      </w:r>
      <w:r w:rsidR="00E20914">
        <w:rPr>
          <w:color w:val="000000" w:themeColor="text1"/>
        </w:rPr>
        <w:t>that report</w:t>
      </w:r>
      <w:r w:rsidR="003C39CE">
        <w:rPr>
          <w:color w:val="000000" w:themeColor="text1"/>
        </w:rPr>
        <w:t xml:space="preserve"> </w:t>
      </w:r>
      <w:r w:rsidR="00E20914">
        <w:rPr>
          <w:color w:val="000000" w:themeColor="text1"/>
        </w:rPr>
        <w:t>substantial</w:t>
      </w:r>
      <w:r w:rsidR="003C39CE">
        <w:rPr>
          <w:color w:val="000000" w:themeColor="text1"/>
        </w:rPr>
        <w:t xml:space="preserve"> genotype</w:t>
      </w:r>
      <w:r w:rsidR="00E20914">
        <w:rPr>
          <w:color w:val="000000" w:themeColor="text1"/>
        </w:rPr>
        <w:t>-</w:t>
      </w:r>
      <w:r w:rsidR="00450EE9">
        <w:rPr>
          <w:color w:val="000000" w:themeColor="text1"/>
        </w:rPr>
        <w:t xml:space="preserve"> or population</w:t>
      </w:r>
      <w:r w:rsidR="00E20914">
        <w:rPr>
          <w:color w:val="000000" w:themeColor="text1"/>
        </w:rPr>
        <w:t>-</w:t>
      </w:r>
      <w:r w:rsidR="003C39CE">
        <w:rPr>
          <w:color w:val="000000" w:themeColor="text1"/>
        </w:rPr>
        <w:t>by</w:t>
      </w:r>
      <w:r w:rsidR="00E20914">
        <w:rPr>
          <w:color w:val="000000" w:themeColor="text1"/>
        </w:rPr>
        <w:t>-</w:t>
      </w:r>
      <w:r w:rsidR="003C39CE">
        <w:rPr>
          <w:color w:val="000000" w:themeColor="text1"/>
        </w:rPr>
        <w:t xml:space="preserve">environmental </w:t>
      </w:r>
      <w:r w:rsidR="00E20914">
        <w:rPr>
          <w:color w:val="000000" w:themeColor="text1"/>
        </w:rPr>
        <w:t>interactions</w:t>
      </w:r>
      <w:r w:rsidR="003C39CE">
        <w:rPr>
          <w:color w:val="000000" w:themeColor="text1"/>
        </w:rPr>
        <w:t xml:space="preserve"> in inherited </w:t>
      </w:r>
      <w:r w:rsidR="00E20914">
        <w:rPr>
          <w:color w:val="000000" w:themeColor="text1"/>
        </w:rPr>
        <w:t>responses</w:t>
      </w:r>
      <w:r w:rsidR="009779DC">
        <w:rPr>
          <w:color w:val="000000" w:themeColor="text1"/>
        </w:rPr>
        <w:t xml:space="preserve"> </w:t>
      </w:r>
      <w:r w:rsidR="00CD6363">
        <w:rPr>
          <w:color w:val="000000" w:themeColor="text1"/>
        </w:rPr>
        <w:fldChar w:fldCharType="begin"/>
      </w:r>
      <w:r w:rsidR="00DE092C">
        <w:rPr>
          <w:color w:val="000000" w:themeColor="text1"/>
        </w:rPr>
        <w:instrText xml:space="preserve"> ADDIN ZOTERO_ITEM CSL_CITATION {"citationID":"eyPfvwkw","properties":{"formattedCitation":"(Groot et al., 2017; Lampei et al., 2017; Li et al., 2017; M\\uc0\\u252{}nzbergov\\uc0\\u225{} &amp; Hadincov\\uc0\\u225{}, 2017)","plainCitation":"(Groot et al., 2017; Lampei et al., 2017; Li et al., 2017; Münzbergová &amp; Hadincová, 2017)","noteIndex":0},"citationItems":[{"id":71,"uris":["http://zotero.org/users/6894025/items/PYCQRTU6"],"itemData":{"id":71,"type":"article-journal","abstract":"Transgenerational environmental effects can trigger strong phenotypic variation. However, it is unclear how cues from different preceding generations interact. Also, little is known about the genetic variation for these life history traits. Here, we present the effects of grandparental and parental mild heat, and their combination, on four traits of the third-generation phenotype of 14 Arabidopsis thaliana genotypes. We tested for correlations of these effects with climate and constructed a conceptual model to identify the environmental conditions that favour the parental effect on flowering time. We observed strong evidence for genotype-specific transgenerational effects. On average, A. thaliana accustomed to mild heat produced more seeds after two generations. Parental effects overruled grandparental effects in all traits except reproductive biomass. Flowering was generally accelerated by all transgenerational effects. Notably, the parental effect triggered earliest flowering in genotypes adapted to dry summers. Accordingly, this parental effect was favoured in the model when early summer heat terminated the growing season and environments were correlated across generations. Our results suggest that A. thaliana can partly accustom to mild heat over two generations and genotype-specific parental effects show non-random evolutionary divergence across populations that may support climate change adaptation in the Mediterranean.","container-title":"New Phytologist","DOI":"10.1111/nph.14642","ISSN":"1469-8137","issue":"3","language":"en","license":"© 2017 The Authors. New Phytologist © 2017 New Phytologist Trust","note":"_eprint: https://onlinelibrary.wiley.com/doi/pdf/10.1111/nph.14642","page":"1221-1234","source":"Wiley Online Library","title":"Transgenerational effects of mild heat in Arabidopsis thaliana show strong genotype specificity that is explained by climate at origin","volume":"215","author":[{"family":"Groot","given":"Maartje P."},{"family":"Kubisch","given":"Alexander"},{"family":"Ouborg","given":"N. Joop"},{"family":"Pagel","given":"Jörn"},{"family":"Schmid","given":"Karl J."},{"family":"Vergeer","given":"Philippine"},{"family":"Lampei","given":"Christian"}],"issued":{"date-parts":[["2017"]]}}},{"id":274,"uris":["http://zotero.org/users/6894025/items/E7UPUW3Z"],"itemData":{"id":274,"type":"article-journal","abstract":"Bet-hedging via between-year seed dormancy is a costly strategy for plants in unpredictable environments. Theoretically, fitness costs can be reduced through a parental environmental effect when the environment is partly predictable. We tested whether populations from environments that differ in predictability diverged in parental effects on seed dormancy. Common garden-produced seeds of the two annual plant species Biscutella didyma and Bromus fasciculatus collected along an aridity gradient were grown under 12 irrigation treatments. Offspring germination was evaluated and related to environmental correlations between generations and their fitness consequences at the four study sites. One species exhibited strong seed dormancy that increased with unpredictability in seasonal precipitation. The parental effect on seed dormancy also increased proportionally with the environmental correlation between precipitation in the parental season and seedling density in the following season; this correlation increased from mesic to arid environments. Because fitness was negatively related to density, this parental effect may be adaptive. However, the lack of dormancy in the second species indicates that bet-hedging is not the only strategy for annual plants in arid environments. Our results provide the first evidence for clinal variation in the relative strength of parental effects along environmental gradients.","container-title":"New Phytologist","DOI":"10.1111/nph.14436","ISSN":"1469-8137","issue":"3","language":"en","license":"© 2017 The Authors. New Phytologist © 2017 New Phytologist Trust","note":"_eprint: https://onlinelibrary.wiley.com/doi/pdf/10.1111/nph.14436","page":"1230-1244","source":"Wiley Online Library","title":"Clinal population divergence in an adaptive parental environmental effect that adjusts seed banking","volume":"214","author":[{"family":"Lampei","given":"Christian"},{"family":"Metz","given":"Johannes"},{"family":"Tielbörger","given":"Katja"}],"issued":{"date-parts":[["2017"]]}}},{"id":240,"uris":["http://zotero.org/users/6894025/items/LG8I8MIQ"],"itemData":{"id":240,"type":"article-journal","abstract":"Production of high quality seeds is of fundamental importance for successful crop production. However, knowledge of the effects of increased temperature resulting from global warming on seed quality of alpine species is limited. We investigated the effect of maternal environment on seed quality of three cultivars of the leguminous forage species Vicia sativa, giving particular attention to temperature. Plants of each cultivar were grown at 1700 and 3000 m a.s.l., and mass, germination, electrical conductivity (EC) of leakage and longevity were determined for mature seeds. Seeds of all three cultivars produced at the low elevation had a significantly lower mass and longevity but higher EC of leachate than those produced at the high elevation, suggesting that increased temperatures decreased seed quality. However, seed viability did not differ between elevations. The effects of maternal environment on seed germination strongly depended on cultivar and germination temperature. At 10 and 15°C, seeds of \"Lanjian 3\" produced at high elevation germinated to higher percentages and rates than those produced at low elevation, but the opposite trend was observed at 20°C. However, for seeds of \"Lanjian 1\" and \"Lanjian 2,\" no significant effect of elevation was observed in germination percentage. Our results indicate that the best environment for the production of high quality seeds (e.g., high seed mass, low EC, high seed longevity) of V. sativa is one in which temperatures are relatively low during seed development.","container-title":"Frontiers in Plant Science","DOI":"10.3389/fpls.2017.01411","ISSN":"1664-462X","journalAbbreviation":"Front Plant Sci","language":"eng","note":"PMID: 28861096\nPMCID: PMC5562723","page":"1411","source":"PubMed","title":"Effects of Cultivar and Maternal Environment on Seed Quality in Vicia sativa","volume":"8","author":[{"family":"Li","given":"Rong"},{"family":"Chen","given":"Lijun"},{"family":"Wu","given":"Yanpei"},{"family":"Zhang","given":"Rui"},{"family":"Baskin","given":"Carol C."},{"family":"Baskin","given":"Jerry M."},{"family":"Hu","given":"Xiaowen"}],"issued":{"date-parts":[["2017"]]}}},{"id":170,"uris":["http://zotero.org/users/6894025/items/XPCSXWNV"],"itemData":{"id":170,"type":"article-journal","abstract":"In spite of the increasing number of studies on the importance of transgenerational plasticity for species response to novel environments, its effects on species ability to respond to climate change are still largely unexplored. We study the importance of transgenerational plasticity for response of a clonal species Festuca rubra. Individuals from four natural populations representing two levels of temperature and two levels of precipitation were cultivated in four growth chambers that simulate the temperature and precipitation of origin of the populations (maternal phase). Each population was represented in each growth chamber. After 6 months, single young ramets of these plants were reshuffled among the growth chambers and let to grow for additional 2 months (offspring phase). The results show that transgenerational effects (i.e., maternal phase conditions) significantly modify species response to novel climates, and the direction and intensity of the response depend on the climate of origin of the plants. For traits related to recourse acquisition, the conditions of maternal phase, either alone or in interaction mainly with climate of origin, had stronger effect than the conditions of cultivation. Overall, the maternal climate interacted more intensively with the climate of origin than with the offspring climate. The direction of the effect of the maternal climate was of different directions and intensities depending on plant origin and trait studied. The data demonstrated strong significant effects of conditions during maternal phase on species response to novel climates. These transgenerational affects were, however, not adaptive. Still, transgenerational plasticity may be an important driver of species response to novel conditions across clonal generations. These effects thus need to be carefully considered in future studies exploring species response to novel climates. This will also have strong effects on species performance under increasingly variable climates expected to occur with the climate change.","container-title":"Ecology and Evolution","DOI":"10.1002/ece3.3105","ISSN":"2045-7758","issue":"14","language":"en","note":"_eprint: https://onlinelibrary.wiley.com/doi/pdf/10.1002/ece3.3105","page":"5236-5247","source":"Wiley Online Library","title":"Transgenerational plasticity as an important mechanism affecting response of clonal species to changing climate","volume":"7","author":[{"family":"Münzbergová","given":"Zuzana"},{"family":"Hadincová","given":"Věroslava"}],"issued":{"date-parts":[["2017"]]}}}],"schema":"https://github.com/citation-style-language/schema/raw/master/csl-citation.json"} </w:instrText>
      </w:r>
      <w:r w:rsidR="00CD6363">
        <w:rPr>
          <w:color w:val="000000" w:themeColor="text1"/>
        </w:rPr>
        <w:fldChar w:fldCharType="separate"/>
      </w:r>
      <w:r w:rsidR="008372D5" w:rsidRPr="008372D5">
        <w:rPr>
          <w:rFonts w:eastAsiaTheme="majorEastAsia"/>
          <w:color w:val="000000"/>
        </w:rPr>
        <w:t xml:space="preserve">(Groot et al., 2017; </w:t>
      </w:r>
      <w:proofErr w:type="spellStart"/>
      <w:r w:rsidR="008372D5" w:rsidRPr="008372D5">
        <w:rPr>
          <w:rFonts w:eastAsiaTheme="majorEastAsia"/>
          <w:color w:val="000000"/>
        </w:rPr>
        <w:t>Lampei</w:t>
      </w:r>
      <w:proofErr w:type="spellEnd"/>
      <w:r w:rsidR="008372D5" w:rsidRPr="008372D5">
        <w:rPr>
          <w:rFonts w:eastAsiaTheme="majorEastAsia"/>
          <w:color w:val="000000"/>
        </w:rPr>
        <w:t xml:space="preserve"> et al., 2017; Li et al., 2017; </w:t>
      </w:r>
      <w:proofErr w:type="spellStart"/>
      <w:r w:rsidR="008372D5" w:rsidRPr="008372D5">
        <w:rPr>
          <w:rFonts w:eastAsiaTheme="majorEastAsia"/>
          <w:color w:val="000000"/>
        </w:rPr>
        <w:t>Münzbergová</w:t>
      </w:r>
      <w:proofErr w:type="spellEnd"/>
      <w:r w:rsidR="008372D5" w:rsidRPr="008372D5">
        <w:rPr>
          <w:rFonts w:eastAsiaTheme="majorEastAsia"/>
          <w:color w:val="000000"/>
        </w:rPr>
        <w:t xml:space="preserve"> &amp; </w:t>
      </w:r>
      <w:proofErr w:type="spellStart"/>
      <w:r w:rsidR="008372D5" w:rsidRPr="008372D5">
        <w:rPr>
          <w:rFonts w:eastAsiaTheme="majorEastAsia"/>
          <w:color w:val="000000"/>
        </w:rPr>
        <w:t>Hadincová</w:t>
      </w:r>
      <w:proofErr w:type="spellEnd"/>
      <w:r w:rsidR="008372D5" w:rsidRPr="008372D5">
        <w:rPr>
          <w:rFonts w:eastAsiaTheme="majorEastAsia"/>
          <w:color w:val="000000"/>
        </w:rPr>
        <w:t>, 2017)</w:t>
      </w:r>
      <w:r w:rsidR="00CD6363">
        <w:rPr>
          <w:color w:val="000000" w:themeColor="text1"/>
        </w:rPr>
        <w:fldChar w:fldCharType="end"/>
      </w:r>
      <w:r w:rsidR="009779DC">
        <w:rPr>
          <w:color w:val="000000" w:themeColor="text1"/>
        </w:rPr>
        <w:t xml:space="preserve">, we </w:t>
      </w:r>
      <w:r w:rsidR="00E20914">
        <w:rPr>
          <w:color w:val="000000" w:themeColor="text1"/>
        </w:rPr>
        <w:t>observed</w:t>
      </w:r>
      <w:r w:rsidR="009779DC">
        <w:rPr>
          <w:color w:val="000000" w:themeColor="text1"/>
        </w:rPr>
        <w:t xml:space="preserve"> only two traits related to growth and resource allocation</w:t>
      </w:r>
      <w:r w:rsidR="00E800E5">
        <w:rPr>
          <w:color w:val="000000" w:themeColor="text1"/>
        </w:rPr>
        <w:t xml:space="preserve"> that changed based on home site </w:t>
      </w:r>
      <w:r w:rsidR="00376440">
        <w:rPr>
          <w:color w:val="000000" w:themeColor="text1"/>
        </w:rPr>
        <w:t xml:space="preserve">spring </w:t>
      </w:r>
      <w:r w:rsidR="00E800E5">
        <w:rPr>
          <w:color w:val="000000" w:themeColor="text1"/>
        </w:rPr>
        <w:t>VPD variability</w:t>
      </w:r>
      <w:r w:rsidR="00D31205">
        <w:rPr>
          <w:color w:val="000000" w:themeColor="text1"/>
        </w:rPr>
        <w:t xml:space="preserve"> (Table 3</w:t>
      </w:r>
      <w:r w:rsidR="00445CB5">
        <w:rPr>
          <w:color w:val="000000" w:themeColor="text1"/>
        </w:rPr>
        <w:t>, Figure 4).</w:t>
      </w:r>
      <w:r w:rsidR="004E30CC">
        <w:rPr>
          <w:color w:val="000000" w:themeColor="text1"/>
        </w:rPr>
        <w:t xml:space="preserve"> </w:t>
      </w:r>
      <w:r w:rsidR="00E20914">
        <w:rPr>
          <w:color w:val="000000" w:themeColor="text1"/>
        </w:rPr>
        <w:t xml:space="preserve">Specifically, plants from more climatically variable sites </w:t>
      </w:r>
      <w:r w:rsidR="00E20914" w:rsidRPr="004E30CC">
        <w:t>(higher sVPD-CV</w:t>
      </w:r>
      <w:r w:rsidR="00E20914">
        <w:t xml:space="preserve">) produced greater root biomass when exposed to mismatched watering conditions across generations </w:t>
      </w:r>
      <w:r w:rsidR="004E30CC" w:rsidRPr="004E30CC">
        <w:t>(Figure 4A, right panel, DC vs. CC)</w:t>
      </w:r>
      <w:r w:rsidR="00E20914">
        <w:t>. This suggests that plants from unpredictable environments may rely more on flexible biomass allocation, favoring water-acquiring tissues, as a strategy to cope with intergenerational environmental uncertainty.</w:t>
      </w:r>
    </w:p>
    <w:p w14:paraId="7C43951A" w14:textId="01EAB8EF" w:rsidR="00523026" w:rsidRDefault="00E20914" w:rsidP="00FD2A2B">
      <w:pPr>
        <w:spacing w:line="480" w:lineRule="auto"/>
        <w:ind w:firstLine="720"/>
        <w:rPr>
          <w:color w:val="000000" w:themeColor="text1"/>
        </w:rPr>
      </w:pPr>
      <w:r>
        <w:lastRenderedPageBreak/>
        <w:t xml:space="preserve">Interestingly, plants that experienced two generations of water limitation (DD) showed decreasing relative growth rates with increasing home-site VPD variability (Figure 4B). </w:t>
      </w:r>
      <w:r w:rsidR="00875C0A">
        <w:rPr>
          <w:color w:val="000000" w:themeColor="text1"/>
        </w:rPr>
        <w:t>Th</w:t>
      </w:r>
      <w:r>
        <w:rPr>
          <w:color w:val="000000" w:themeColor="text1"/>
        </w:rPr>
        <w:t>is</w:t>
      </w:r>
      <w:r w:rsidR="00875C0A">
        <w:rPr>
          <w:color w:val="000000" w:themeColor="text1"/>
        </w:rPr>
        <w:t xml:space="preserve"> result align</w:t>
      </w:r>
      <w:r>
        <w:rPr>
          <w:color w:val="000000" w:themeColor="text1"/>
        </w:rPr>
        <w:t>s</w:t>
      </w:r>
      <w:r w:rsidR="00875C0A">
        <w:rPr>
          <w:color w:val="000000" w:themeColor="text1"/>
        </w:rPr>
        <w:t xml:space="preserve"> with theoretical</w:t>
      </w:r>
      <w:r w:rsidR="009659DA">
        <w:rPr>
          <w:color w:val="000000" w:themeColor="text1"/>
        </w:rPr>
        <w:t xml:space="preserve"> and </w:t>
      </w:r>
      <w:r w:rsidR="00F47F4A">
        <w:rPr>
          <w:color w:val="000000" w:themeColor="text1"/>
        </w:rPr>
        <w:t>empirical</w:t>
      </w:r>
      <w:r w:rsidR="009659DA">
        <w:rPr>
          <w:color w:val="000000" w:themeColor="text1"/>
        </w:rPr>
        <w:t xml:space="preserve"> work suggesting the adaptive value of TGP depends on the environmental predictability across generations</w:t>
      </w:r>
      <w:r w:rsidR="00875C0A">
        <w:rPr>
          <w:color w:val="000000" w:themeColor="text1"/>
        </w:rPr>
        <w:t xml:space="preserve"> </w:t>
      </w:r>
      <w:r w:rsidR="00875C0A">
        <w:rPr>
          <w:color w:val="000000" w:themeColor="text1"/>
        </w:rPr>
        <w:fldChar w:fldCharType="begin"/>
      </w:r>
      <w:r w:rsidR="00DE092C">
        <w:rPr>
          <w:color w:val="000000" w:themeColor="text1"/>
        </w:rPr>
        <w:instrText xml:space="preserve"> ADDIN ZOTERO_ITEM CSL_CITATION {"citationID":"MleeDC0l","properties":{"formattedCitation":"(Badyaev &amp; Uller, 2009; Colicchio &amp; Herman, 2020; Leimar &amp; McNamara, 2015)","plainCitation":"(Badyaev &amp; Uller, 2009; Colicchio &amp; Herman, 2020; Leimar &amp; McNamara, 2015)","noteIndex":0},"citationItems":[{"id":82,"uris":["http://zotero.org/users/6894025/items/GA4KTP9I"],"itemData":{"id":82,"type":"article-journal","abstract":"As is the case with any metaphor, parental effects mean different things to different biologists—from developmental induction of novel phenotypic variation to an evolved adaptation, and from epigenetic transference of essential developmental resources to a stage of inheritance and ecological succession. Such a diversity of perspectives illustrates the composite nature of parental effects that, depending on the stage of their expression and whether they are considered a pattern or a process, combine the elements of developmental induction, homeostasis, natural selection, epigenetic inheritance and historical persistence. Here, we suggest that by emphasizing the complexity of causes and influences in developmental systems and by making explicit the links between development, natural selection and inheritance, the study of parental effects enables deeper understanding of developmental dynamics of life cycles and provides a unique opportunity to explicitly integrate development and evolution. We highlight these perspectives by placing parental effects in a wider evolutionary framework and suggest that far from being only an evolved static outcome of natural selection, a distinct channel of transmission between parents and offspring, or a statistical abstraction, parental effects on development\n              enable\n              evolution by natural selection by reliably transferring developmental resources needed to reconstruct, maintain and modify genetically inherited components of the phenotype. The view of parental effects as an essential and dynamic part of an evolutionary continuum unifies mechanisms behind the origination, modification and historical persistence of organismal form and function, and thus brings us closer to a more realistic understanding of life's complexity and diversity.","container-title":"Philosophical Transactions of the Royal Society B: Biological Sciences","DOI":"10.1098/rstb.2008.0302","ISSN":"0962-8436, 1471-2970","issue":"1520","journalAbbreviation":"Phil. Trans. R. Soc. B","language":"en","page":"1169-1177","source":"DOI.org (Crossref)","title":"Parental effects in ecology and evolution: mechanisms, processes and implications","title-short":"Parental effects in ecology and evolution","volume":"364","author":[{"family":"Badyaev","given":"Alexander V"},{"family":"Uller","given":"Tobias"}],"issued":{"date-parts":[["2009",4,27]]}}},{"id":69,"uris":["http://zotero.org/users/6894025/items/BVXGKD7M"],"itemData":{"id":69,"type":"article-journal","abstract":"Effects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M."},{"family":"Herman","given":"Jacob"}],"issued":{"date-parts":[["2020"]]}}},{"id":271,"uris":["http://zotero.org/users/6894025/items/G8LZTQ5T"],"itemData":{"id":271,"type":"article-journal","abstract":"An organism’s phenotype can be influenced by maternal cues and directly perceived environmental cues, as well as by its genotype at polymorphic loci, which can be interpreted as a genetic cue. In fluctuating environments, natural selection favors organisms that efficiently integrate different sources of information about the likely success of phenotypic alternatives. In such situations, it can be beneficial to pass on maternal cues that offspring can respond to. A maternal cue could be based on environmental cues directly perceived by the mother but also partly on cues that were passed on by the grandmother. We have used a mathematical model to investigate how the passing of maternal cues and the integration of different sources of information evolve in response to qualitatively different kinds of temporal and spatial environmental fluctuations. The model shows that the passing of maternal cues and the transgenerational integration of sources of information readily evolve. Factors such as the degree of temporal autocorrelation, the predictive accuracy of different environmental cues, and the level of gene flow strongly influence the expression of adaptive maternal cues and the relative weights given to different sources of information. We outline the main features of the relation between the characteristics of environmental fluctuations and the adaptive systems of phenotype determination and compare these predictions with empirical studies on cue integration.","container-title":"The American Naturalist","DOI":"10.1086/679575","ISSN":"0003-0147","issue":"3","note":"publisher: The University of Chicago Press","page":"E55-E69","source":"journals.uchicago.edu (Atypon)","title":"The Evolution of Transgenerational Integration of Information in Heterogeneous Environments.","volume":"185","author":[{"family":"Leimar","given":"Olof"},{"family":"McNamara","given":"John M."}],"issued":{"date-parts":[["2015",3]]}}}],"schema":"https://github.com/citation-style-language/schema/raw/master/csl-citation.json"} </w:instrText>
      </w:r>
      <w:r w:rsidR="00875C0A">
        <w:rPr>
          <w:color w:val="000000" w:themeColor="text1"/>
        </w:rPr>
        <w:fldChar w:fldCharType="separate"/>
      </w:r>
      <w:r w:rsidR="008372D5">
        <w:rPr>
          <w:noProof/>
          <w:color w:val="000000" w:themeColor="text1"/>
        </w:rPr>
        <w:t>(Badyaev &amp; Uller, 2009; Colicchio &amp; Herman, 2020; Leimar &amp; McNamara, 2015)</w:t>
      </w:r>
      <w:r w:rsidR="00875C0A">
        <w:rPr>
          <w:color w:val="000000" w:themeColor="text1"/>
        </w:rPr>
        <w:fldChar w:fldCharType="end"/>
      </w:r>
      <w:r w:rsidR="009659DA">
        <w:rPr>
          <w:color w:val="000000" w:themeColor="text1"/>
        </w:rPr>
        <w:t xml:space="preserve">. In </w:t>
      </w:r>
      <w:r w:rsidR="00F47F4A">
        <w:rPr>
          <w:color w:val="000000" w:themeColor="text1"/>
        </w:rPr>
        <w:t>relatively predictable climates (low</w:t>
      </w:r>
      <w:r>
        <w:rPr>
          <w:color w:val="000000" w:themeColor="text1"/>
        </w:rPr>
        <w:t>er</w:t>
      </w:r>
      <w:r w:rsidR="00F47F4A">
        <w:rPr>
          <w:color w:val="000000" w:themeColor="text1"/>
        </w:rPr>
        <w:t xml:space="preserve"> sVPD CV)</w:t>
      </w:r>
      <w:r>
        <w:rPr>
          <w:color w:val="000000" w:themeColor="text1"/>
        </w:rPr>
        <w:t>, p</w:t>
      </w:r>
      <w:r w:rsidR="00F47F4A">
        <w:rPr>
          <w:color w:val="000000" w:themeColor="text1"/>
        </w:rPr>
        <w:t xml:space="preserve">arental </w:t>
      </w:r>
      <w:r>
        <w:rPr>
          <w:color w:val="000000" w:themeColor="text1"/>
        </w:rPr>
        <w:t>water limitation</w:t>
      </w:r>
      <w:r w:rsidR="00F47F4A">
        <w:rPr>
          <w:color w:val="000000" w:themeColor="text1"/>
        </w:rPr>
        <w:t xml:space="preserve"> may prime </w:t>
      </w:r>
      <w:r>
        <w:rPr>
          <w:color w:val="000000" w:themeColor="text1"/>
        </w:rPr>
        <w:t xml:space="preserve">plant </w:t>
      </w:r>
      <w:r w:rsidR="00F47F4A">
        <w:rPr>
          <w:color w:val="000000" w:themeColor="text1"/>
        </w:rPr>
        <w:t>offspring for similar stress in the offspring generation, resulting in higher relative growth rates</w:t>
      </w:r>
      <w:r w:rsidR="00523026">
        <w:rPr>
          <w:color w:val="000000" w:themeColor="text1"/>
        </w:rPr>
        <w:t xml:space="preserve"> in offspring plants under the same stressor</w:t>
      </w:r>
      <w:r w:rsidR="00F47F4A">
        <w:rPr>
          <w:color w:val="000000" w:themeColor="text1"/>
        </w:rPr>
        <w:t xml:space="preserve">. In more variable environments, where spring VPD conditions </w:t>
      </w:r>
      <w:r w:rsidR="00E0720D">
        <w:rPr>
          <w:color w:val="000000" w:themeColor="text1"/>
        </w:rPr>
        <w:t>vary</w:t>
      </w:r>
      <w:r w:rsidR="00F47F4A">
        <w:rPr>
          <w:color w:val="000000" w:themeColor="text1"/>
        </w:rPr>
        <w:t xml:space="preserve"> more unpredictably across years, transgenerational signals </w:t>
      </w:r>
      <w:r w:rsidR="00523026">
        <w:rPr>
          <w:color w:val="000000" w:themeColor="text1"/>
        </w:rPr>
        <w:t>are more likely</w:t>
      </w:r>
      <w:r w:rsidR="00F47F4A">
        <w:rPr>
          <w:color w:val="000000" w:themeColor="text1"/>
        </w:rPr>
        <w:t xml:space="preserve"> unreliable, </w:t>
      </w:r>
      <w:r w:rsidR="00523026">
        <w:rPr>
          <w:color w:val="000000" w:themeColor="text1"/>
        </w:rPr>
        <w:t>resulting in</w:t>
      </w:r>
      <w:r w:rsidR="00F47F4A">
        <w:rPr>
          <w:color w:val="000000" w:themeColor="text1"/>
        </w:rPr>
        <w:t xml:space="preserve"> </w:t>
      </w:r>
      <w:r w:rsidR="00523026">
        <w:rPr>
          <w:color w:val="000000" w:themeColor="text1"/>
        </w:rPr>
        <w:t>a reliance on WGP and shifts towards more resource-</w:t>
      </w:r>
      <w:r w:rsidR="00F47F4A">
        <w:rPr>
          <w:color w:val="000000" w:themeColor="text1"/>
        </w:rPr>
        <w:t>conservative growth strategies under water limitation.</w:t>
      </w:r>
      <w:r w:rsidR="009A28E3">
        <w:rPr>
          <w:color w:val="000000" w:themeColor="text1"/>
        </w:rPr>
        <w:t xml:space="preserve">  </w:t>
      </w:r>
    </w:p>
    <w:p w14:paraId="46B9020E" w14:textId="64CB20D0" w:rsidR="00523026" w:rsidRDefault="00523026" w:rsidP="00FD2A2B">
      <w:pPr>
        <w:spacing w:line="480" w:lineRule="auto"/>
        <w:ind w:firstLine="720"/>
        <w:rPr>
          <w:color w:val="000000" w:themeColor="text1"/>
        </w:rPr>
      </w:pPr>
      <w:r>
        <w:rPr>
          <w:color w:val="000000" w:themeColor="text1"/>
        </w:rPr>
        <w:t xml:space="preserve">These results have important implications for understanding plants responses to increasing climate variability. </w:t>
      </w:r>
      <w:r w:rsidRPr="00523026">
        <w:rPr>
          <w:i/>
          <w:iCs/>
          <w:color w:val="000000" w:themeColor="text1"/>
        </w:rPr>
        <w:t>P. patagonica</w:t>
      </w:r>
      <w:r>
        <w:rPr>
          <w:color w:val="000000" w:themeColor="text1"/>
        </w:rPr>
        <w:t xml:space="preserve"> individuals from more variable home sites appear to adopt a resource-conservative strategy under prolonged water limitation, limiting water loss at the expense of carbon gain</w:t>
      </w:r>
      <w:r w:rsidR="00036FC9">
        <w:rPr>
          <w:color w:val="000000" w:themeColor="text1"/>
        </w:rPr>
        <w:t xml:space="preserve"> and </w:t>
      </w:r>
      <w:r>
        <w:rPr>
          <w:color w:val="000000" w:themeColor="text1"/>
        </w:rPr>
        <w:t>growth</w:t>
      </w:r>
      <w:r w:rsidR="00036FC9">
        <w:rPr>
          <w:color w:val="000000" w:themeColor="text1"/>
        </w:rPr>
        <w:t xml:space="preserve"> </w:t>
      </w:r>
      <w:r w:rsidR="008879A3">
        <w:rPr>
          <w:color w:val="000000" w:themeColor="text1"/>
        </w:rPr>
        <w:fldChar w:fldCharType="begin"/>
      </w:r>
      <w:r w:rsidR="008879A3">
        <w:rPr>
          <w:color w:val="000000" w:themeColor="text1"/>
        </w:rPr>
        <w:instrText xml:space="preserve"> ADDIN ZOTERO_ITEM CSL_CITATION {"citationID":"6tW6RvdG","properties":{"formattedCitation":"(Angert et al., 2007)","plainCitation":"(Angert et al., 2007)","noteIndex":0},"citationItems":[{"id":150,"uris":["http://zotero.org/users/6894025/items/ZCBHXFSK"],"itemData":{"id":150,"type":"article-journal","abstract":"1 Combining long-term observational studies with comparative physiological ecology can yield a deeper understanding of the contribution of individual function to population and community dynamics. Sonoran Desert winter annuals exhibit striking year-to-year variation in population dynamics that is driven by variable precipitation, but species differ in the strength of demographic response to precipitation and hence in the degree of temporal variance in population dynamics. To understand the physiological mechanisms of differing population dynamic responses to environmental variation, we investigated interspecific differences in functional traits that mediate responsiveness to precipitation. 2 We conducted sequential harvests throughout the growing season to examine relative growth rate and biomass allocation patterns. We then related growth parameters to leaf-level carbon isotope discrimination (a time-integrated measure of water-use efficiency) and long-term demographic variation. 3 We hypothesized that water-use efficiency should trade-off with rapid growth rates. Furthermore, we hypothesized that species having efficient water use should have buffered population dynamics in dry years but sacrifice high growth and fecundity in wet years, resulting in low long-term variance in demographic success. Conversely, species with high growth capacity should be very responsive to infrequent periods of high precipitation and thus exhibit high temporal variance. 4 Species differed in seasonal relative growth rate and allocation patterns. Species with the highest relative growth rates rapidly deployed large leaf area displays following mid-season rainfall. Species with intermediate relative growth rates exhibited high biomass assimilation rates per unit leaf area. Species with low relative growth rates exhibited low leaf area ratios and low assimilation rates per unit leaf area. 5 Relative growth rate was positively related to leaf carbon isotope discrimination, consistent with a trade-off between growth rate and water-use efficiency. 6 Seasonal relative growth rate did not predict long-term demographic variance. However, leaf area plasticity in response to precipitation was positively related to long-term demographic variance. Our results illustrate how morphological and physiological traits influence demographic tracking of environmental variability and demonstrate how species differences in functional strategies determine population and community dynamics.","container-title":"Journal of Ecology","DOI":"10.1111/j.1365-2745.2006.01203.x","ISSN":"1365-2745","issue":"2","language":"en","note":"_eprint: https://onlinelibrary.wiley.com/doi/pdf/10.1111/j.1365-2745.2006.01203.x","page":"321-331","source":"Wiley Online Library","title":"Linking growth strategies to long-term population dynamics in a guild of desert annuals","volume":"95","author":[{"family":"Angert","given":"A. L."},{"family":"Huxman","given":"T. E."},{"family":"Barron-Gafford","given":"G. A."},{"family":"Gerst","given":"K. L."},{"family":"Venable","given":"D. L."}],"issued":{"date-parts":[["2007"]]}}}],"schema":"https://github.com/citation-style-language/schema/raw/master/csl-citation.json"} </w:instrText>
      </w:r>
      <w:r w:rsidR="008879A3">
        <w:rPr>
          <w:color w:val="000000" w:themeColor="text1"/>
        </w:rPr>
        <w:fldChar w:fldCharType="separate"/>
      </w:r>
      <w:r w:rsidR="008372D5">
        <w:rPr>
          <w:noProof/>
          <w:color w:val="000000" w:themeColor="text1"/>
        </w:rPr>
        <w:t>(Angert et al., 2007)</w:t>
      </w:r>
      <w:r w:rsidR="008879A3">
        <w:rPr>
          <w:color w:val="000000" w:themeColor="text1"/>
        </w:rPr>
        <w:fldChar w:fldCharType="end"/>
      </w:r>
      <w:r>
        <w:rPr>
          <w:color w:val="000000" w:themeColor="text1"/>
        </w:rPr>
        <w:t xml:space="preserve">. In </w:t>
      </w:r>
      <w:r w:rsidR="008879A3">
        <w:rPr>
          <w:color w:val="000000" w:themeColor="text1"/>
        </w:rPr>
        <w:t>contrast</w:t>
      </w:r>
      <w:r>
        <w:rPr>
          <w:color w:val="000000" w:themeColor="text1"/>
        </w:rPr>
        <w:t xml:space="preserve">, plants from </w:t>
      </w:r>
      <w:r w:rsidR="008879A3">
        <w:rPr>
          <w:color w:val="000000" w:themeColor="text1"/>
        </w:rPr>
        <w:t>m</w:t>
      </w:r>
      <w:r>
        <w:rPr>
          <w:color w:val="000000" w:themeColor="text1"/>
        </w:rPr>
        <w:t xml:space="preserve">ore stable </w:t>
      </w:r>
      <w:r w:rsidR="008879A3">
        <w:rPr>
          <w:color w:val="000000" w:themeColor="text1"/>
        </w:rPr>
        <w:t>environments</w:t>
      </w:r>
      <w:r>
        <w:rPr>
          <w:color w:val="000000" w:themeColor="text1"/>
        </w:rPr>
        <w:t xml:space="preserve"> maintain fa</w:t>
      </w:r>
      <w:r w:rsidR="008879A3">
        <w:rPr>
          <w:color w:val="000000" w:themeColor="text1"/>
        </w:rPr>
        <w:t>s</w:t>
      </w:r>
      <w:r>
        <w:rPr>
          <w:color w:val="000000" w:themeColor="text1"/>
        </w:rPr>
        <w:t>ter growth under water limitation, likely employing a drought esc</w:t>
      </w:r>
      <w:r w:rsidR="008879A3">
        <w:rPr>
          <w:color w:val="000000" w:themeColor="text1"/>
        </w:rPr>
        <w:t>ape</w:t>
      </w:r>
      <w:r>
        <w:rPr>
          <w:color w:val="000000" w:themeColor="text1"/>
        </w:rPr>
        <w:t xml:space="preserve"> strategy, where </w:t>
      </w:r>
      <w:r w:rsidR="008879A3">
        <w:rPr>
          <w:color w:val="000000" w:themeColor="text1"/>
        </w:rPr>
        <w:t>rapid</w:t>
      </w:r>
      <w:r>
        <w:rPr>
          <w:color w:val="000000" w:themeColor="text1"/>
        </w:rPr>
        <w:t xml:space="preserve"> development enables reproduction before conditions deteriorate</w:t>
      </w:r>
      <w:r w:rsidR="007F2DF8">
        <w:rPr>
          <w:color w:val="000000" w:themeColor="text1"/>
        </w:rPr>
        <w:t xml:space="preserve"> </w:t>
      </w:r>
      <w:r w:rsidR="007F2DF8">
        <w:rPr>
          <w:color w:val="000000" w:themeColor="text1"/>
        </w:rPr>
        <w:fldChar w:fldCharType="begin"/>
      </w:r>
      <w:r w:rsidR="007F2DF8">
        <w:rPr>
          <w:color w:val="000000" w:themeColor="text1"/>
        </w:rPr>
        <w:instrText xml:space="preserve"> ADDIN ZOTERO_ITEM CSL_CITATION {"citationID":"zvFIwU0J","properties":{"formattedCitation":"(Volaire, 2018)","plainCitation":"(Volaire, 2018)","noteIndex":0},"citationItems":[{"id":1979,"uris":["http://zotero.org/users/6894025/items/YZH6YGZP"],"itemData":{"id":1979,"type":"article-journal","abstract":"Plant adaptation to drought has been extensively studied at many scales from ecology to molecular biology across a large range of model species. However, the conceptual frameworks underpinning the definition of plant strategies, and the terminology used across the different disciplines and scales are not analogous. ‘Drought resistance’ for instance refers to plant responses as different as the maintenance of growth and productivity in crops, to the survival and recovery in perennial woody or grassland species. Therefore, this paper aims to propose a unified conceptual framework of plant adaptive strategies to drought based on a revised terminology in order to enhance comparative studies. Ecological strategies encapsulate plant adaptation to multidimensional variation in resource variability but cannot account for the dynamic and short-term responses to fluctuations in water availability. Conversely, several plant physiological strategies have been identified along the mono-dimensional gradient of water availability in a given environment. According to a revised terminology, dehydration escape, dehydration avoidance, dehydration tolerance, dormancy, and desiccation tolerance are clearly distinguishable. Their sequential expression is expressed as water deficit increases while cavitation tolerance is proposed here to be a major hydraulic strategy underpinning adaptive responses to drought of vascular plants. This continuum of physiological strategies can be interpreted in the context of the ecological trade-off between water-acquisition vs. water-conservation, since growth maintenance is associated with fast water use under moderate drought while plant survival after growth cessation is associated with slow water use under severe drought. Consequently, the distinction between ‘drought resistance’ and ‘drought survival’, is emphasized as crucial to ensure a correct interpretation of plant strategies since ‘knowing when not to grow’ does not confer ‘drought resistance’ but may well enhance ‘drought survival’. This framework proposal should improve cross-fertilization between disciplines to help tackle the increasing worldwide challenges that drought poses to plant adaptation.","container-title":"Global Change Biology","DOI":"10.1111/gcb.14062","ISSN":"1365-2486","issue":"7","language":"en","license":"© 2018 John Wiley &amp; Sons Ltd","note":"_eprint: https://onlinelibrary.wiley.com/doi/pdf/10.1111/gcb.14062","page":"2929-2938","source":"Wiley Online Library","title":"A unified framework of plant adaptive strategies to drought: Crossing scales and disciplines","title-short":"A unified framework of plant adaptive strategies to drought","volume":"24","author":[{"family":"Volaire","given":"Florence"}],"issued":{"date-parts":[["2018"]]}}}],"schema":"https://github.com/citation-style-language/schema/raw/master/csl-citation.json"} </w:instrText>
      </w:r>
      <w:r w:rsidR="007F2DF8">
        <w:rPr>
          <w:color w:val="000000" w:themeColor="text1"/>
        </w:rPr>
        <w:fldChar w:fldCharType="separate"/>
      </w:r>
      <w:r w:rsidR="008372D5">
        <w:rPr>
          <w:noProof/>
          <w:color w:val="000000" w:themeColor="text1"/>
        </w:rPr>
        <w:t>(Volaire, 2018)</w:t>
      </w:r>
      <w:r w:rsidR="007F2DF8">
        <w:rPr>
          <w:color w:val="000000" w:themeColor="text1"/>
        </w:rPr>
        <w:fldChar w:fldCharType="end"/>
      </w:r>
      <w:r>
        <w:rPr>
          <w:color w:val="000000" w:themeColor="text1"/>
        </w:rPr>
        <w:t>. As climate cha</w:t>
      </w:r>
      <w:r w:rsidR="007F2DF8">
        <w:rPr>
          <w:color w:val="000000" w:themeColor="text1"/>
        </w:rPr>
        <w:t>nge d</w:t>
      </w:r>
      <w:r>
        <w:rPr>
          <w:color w:val="000000" w:themeColor="text1"/>
        </w:rPr>
        <w:t xml:space="preserve">rives greater interannual variability in moisture </w:t>
      </w:r>
      <w:r w:rsidR="007F2DF8">
        <w:rPr>
          <w:color w:val="000000" w:themeColor="text1"/>
        </w:rPr>
        <w:t>availability</w:t>
      </w:r>
      <w:r>
        <w:rPr>
          <w:color w:val="000000" w:themeColor="text1"/>
        </w:rPr>
        <w:t xml:space="preserve">, </w:t>
      </w:r>
      <w:r w:rsidR="007F2DF8">
        <w:rPr>
          <w:color w:val="000000" w:themeColor="text1"/>
        </w:rPr>
        <w:t>such</w:t>
      </w:r>
      <w:r>
        <w:rPr>
          <w:color w:val="000000" w:themeColor="text1"/>
        </w:rPr>
        <w:t xml:space="preserve"> divergent </w:t>
      </w:r>
      <w:r w:rsidR="007F2DF8">
        <w:rPr>
          <w:color w:val="000000" w:themeColor="text1"/>
        </w:rPr>
        <w:t>strategies</w:t>
      </w:r>
      <w:r>
        <w:rPr>
          <w:color w:val="000000" w:themeColor="text1"/>
        </w:rPr>
        <w:t xml:space="preserve"> may determine which </w:t>
      </w:r>
      <w:r w:rsidR="007F2DF8">
        <w:rPr>
          <w:color w:val="000000" w:themeColor="text1"/>
        </w:rPr>
        <w:t xml:space="preserve">annual plant </w:t>
      </w:r>
      <w:r>
        <w:rPr>
          <w:color w:val="000000" w:themeColor="text1"/>
        </w:rPr>
        <w:t>populations persist and which are at risk of decline.</w:t>
      </w:r>
    </w:p>
    <w:p w14:paraId="02ABEA78" w14:textId="16F48D43" w:rsidR="00C12017" w:rsidRPr="00AA5CE2" w:rsidRDefault="00C12017" w:rsidP="00FD2A2B">
      <w:pPr>
        <w:spacing w:line="480" w:lineRule="auto"/>
        <w:rPr>
          <w:b/>
          <w:bCs/>
        </w:rPr>
      </w:pPr>
      <w:r w:rsidRPr="00AA5CE2">
        <w:rPr>
          <w:b/>
          <w:bCs/>
        </w:rPr>
        <w:t>Relating performance plasticity</w:t>
      </w:r>
      <w:r w:rsidR="00062F8E" w:rsidRPr="00AA5CE2">
        <w:rPr>
          <w:b/>
          <w:bCs/>
        </w:rPr>
        <w:t xml:space="preserve">, </w:t>
      </w:r>
      <w:r w:rsidRPr="00AA5CE2">
        <w:rPr>
          <w:b/>
          <w:bCs/>
        </w:rPr>
        <w:t>fitness</w:t>
      </w:r>
      <w:r w:rsidR="00062F8E" w:rsidRPr="00AA5CE2">
        <w:rPr>
          <w:b/>
          <w:bCs/>
        </w:rPr>
        <w:t>, and home site VPD variability</w:t>
      </w:r>
    </w:p>
    <w:p w14:paraId="0889403F" w14:textId="50C21527" w:rsidR="00A3400F" w:rsidRPr="00575B13" w:rsidRDefault="00FF0892" w:rsidP="00FD2A2B">
      <w:pPr>
        <w:spacing w:line="480" w:lineRule="auto"/>
        <w:ind w:firstLine="720"/>
        <w:rPr>
          <w:noProof/>
          <w:color w:val="000000" w:themeColor="text1"/>
        </w:rPr>
      </w:pPr>
      <w:bookmarkStart w:id="16" w:name="OLE_LINK6"/>
      <w:r w:rsidRPr="00EB460F">
        <w:rPr>
          <w:i/>
          <w:iCs/>
        </w:rPr>
        <w:t>P. patagonica</w:t>
      </w:r>
      <w:r>
        <w:t xml:space="preserve"> p</w:t>
      </w:r>
      <w:r w:rsidR="00B5400A">
        <w:t xml:space="preserve">opulations with greater </w:t>
      </w:r>
      <w:r w:rsidR="00EB460F">
        <w:t>TGP</w:t>
      </w:r>
      <w:r w:rsidR="00B5400A">
        <w:t xml:space="preserve"> in root biomass allocation </w:t>
      </w:r>
      <w:r>
        <w:t>were</w:t>
      </w:r>
      <w:r w:rsidR="00B5400A">
        <w:t xml:space="preserve"> more likely to reach reproductive maturity</w:t>
      </w:r>
      <w:r>
        <w:t>, suggesting that populations able to adjust their allocation</w:t>
      </w:r>
      <w:r w:rsidR="00EB460F">
        <w:t xml:space="preserve"> towards water-acquiring tissues</w:t>
      </w:r>
      <w:r>
        <w:t xml:space="preserve"> across generations may maintain or enhance </w:t>
      </w:r>
      <w:r w:rsidR="00EB460F">
        <w:t>reproductive potential</w:t>
      </w:r>
      <w:r>
        <w:t xml:space="preserve"> under </w:t>
      </w:r>
      <w:r w:rsidR="00EB460F">
        <w:lastRenderedPageBreak/>
        <w:t xml:space="preserve">persistent </w:t>
      </w:r>
      <w:r>
        <w:t>water limitation</w:t>
      </w:r>
      <w:r w:rsidR="00EB460F">
        <w:t xml:space="preserve"> across generations (Figure 6B)</w:t>
      </w:r>
      <w:r>
        <w:t xml:space="preserve">. However, this TGP capacity </w:t>
      </w:r>
      <w:r w:rsidR="00EB460F">
        <w:t xml:space="preserve">appears to be </w:t>
      </w:r>
      <w:r>
        <w:t>shaped by a population’s home site climate history</w:t>
      </w:r>
      <w:r w:rsidR="00EB460F">
        <w:t xml:space="preserve">. Specifically, </w:t>
      </w:r>
      <w:r w:rsidR="007E73BA" w:rsidRPr="007E73BA">
        <w:t xml:space="preserve">we found a weak but significant negative correlation between </w:t>
      </w:r>
      <w:r w:rsidR="00EB460F">
        <w:t xml:space="preserve">TGP in </w:t>
      </w:r>
      <w:r w:rsidR="00FF5A5E">
        <w:t>root biomas</w:t>
      </w:r>
      <w:r w:rsidR="00EB460F">
        <w:t>s</w:t>
      </w:r>
      <w:r w:rsidR="007E73BA" w:rsidRPr="007E73BA">
        <w:t xml:space="preserve"> and home site </w:t>
      </w:r>
      <w:r w:rsidR="00FF5A5E">
        <w:t>s</w:t>
      </w:r>
      <w:r w:rsidR="007E73BA" w:rsidRPr="007E73BA">
        <w:t>VPD</w:t>
      </w:r>
      <w:r w:rsidR="00FF5A5E">
        <w:t xml:space="preserve"> CV</w:t>
      </w:r>
      <w:r w:rsidR="007E73BA" w:rsidRPr="007E73BA">
        <w:t xml:space="preserve">, suggesting that </w:t>
      </w:r>
      <w:r w:rsidR="00EB460F">
        <w:t xml:space="preserve">interannual </w:t>
      </w:r>
      <w:r w:rsidR="000C6ECD">
        <w:t xml:space="preserve">predictability in </w:t>
      </w:r>
      <w:r w:rsidR="007E73BA" w:rsidRPr="007E73BA">
        <w:t>atmospheric drought</w:t>
      </w:r>
      <w:r w:rsidR="00FF5A5E">
        <w:t xml:space="preserve"> </w:t>
      </w:r>
      <w:r w:rsidR="000C6ECD">
        <w:t xml:space="preserve">conditions </w:t>
      </w:r>
      <w:r w:rsidR="007E73BA" w:rsidRPr="007E73BA">
        <w:t xml:space="preserve">at seed source locations </w:t>
      </w:r>
      <w:r w:rsidR="00EB460F">
        <w:t xml:space="preserve">may </w:t>
      </w:r>
      <w:r w:rsidR="007E73BA" w:rsidRPr="007E73BA">
        <w:t xml:space="preserve">be an important factor </w:t>
      </w:r>
      <w:r w:rsidR="00EB460F">
        <w:t>influencing</w:t>
      </w:r>
      <w:r w:rsidR="007E73BA" w:rsidRPr="007E73BA">
        <w:t xml:space="preserve"> the evolution </w:t>
      </w:r>
      <w:r w:rsidR="00EB460F">
        <w:t xml:space="preserve">or maintenance </w:t>
      </w:r>
      <w:r w:rsidR="007E73BA" w:rsidRPr="007E73BA">
        <w:t xml:space="preserve">of </w:t>
      </w:r>
      <w:r w:rsidR="00EB460F">
        <w:t>TGP in populations</w:t>
      </w:r>
      <w:r w:rsidR="00FF5A5E">
        <w:t xml:space="preserve"> (Figure </w:t>
      </w:r>
      <w:r w:rsidR="00EB460F">
        <w:t>6C</w:t>
      </w:r>
      <w:r w:rsidR="004F065D">
        <w:t>)</w:t>
      </w:r>
      <w:r w:rsidR="007E73BA" w:rsidRPr="007E73BA">
        <w:t xml:space="preserve">. Populations from sites with higher sVPD </w:t>
      </w:r>
      <w:r w:rsidR="004F065D">
        <w:t>CV</w:t>
      </w:r>
      <w:r w:rsidR="00F904EA">
        <w:t xml:space="preserve"> </w:t>
      </w:r>
      <w:r w:rsidR="00575B13">
        <w:t>exhibited</w:t>
      </w:r>
      <w:r w:rsidR="007E73BA" w:rsidRPr="007E73BA">
        <w:t xml:space="preserve"> reduced </w:t>
      </w:r>
      <w:r w:rsidR="000C6ECD">
        <w:t xml:space="preserve">TGP </w:t>
      </w:r>
      <w:r w:rsidR="007E73BA" w:rsidRPr="007E73BA">
        <w:t xml:space="preserve">in their </w:t>
      </w:r>
      <w:r w:rsidR="00F904EA">
        <w:t xml:space="preserve">root biomass </w:t>
      </w:r>
      <w:r w:rsidR="000C6ECD">
        <w:t>allocation</w:t>
      </w:r>
      <w:r w:rsidR="001C17BA">
        <w:t xml:space="preserve">, </w:t>
      </w:r>
      <w:r w:rsidR="00575B13">
        <w:t>consistent with theoretical predictions that TGP is most common in environments where parental conditions are predictive of offspring environments (</w:t>
      </w:r>
      <w:r w:rsidR="00575B13">
        <w:rPr>
          <w:noProof/>
        </w:rPr>
        <w:t xml:space="preserve">Colicchio &amp; Herman, 2020; Kuijper &amp; Hoyle, 2015; </w:t>
      </w:r>
      <w:r w:rsidR="00575B13">
        <w:rPr>
          <w:noProof/>
          <w:color w:val="000000" w:themeColor="text1"/>
        </w:rPr>
        <w:t>Badyaev &amp; Uller, 2009; Leimar &amp; McNamara, 2015).</w:t>
      </w:r>
      <w:bookmarkEnd w:id="16"/>
    </w:p>
    <w:p w14:paraId="3B2E1805" w14:textId="3CA04C43" w:rsidR="00A3400F" w:rsidRDefault="00A76C40" w:rsidP="00A76C40">
      <w:pPr>
        <w:pStyle w:val="Heading2"/>
      </w:pPr>
      <w:r>
        <w:t>CONCLUSIONS</w:t>
      </w:r>
    </w:p>
    <w:p w14:paraId="77462773" w14:textId="49610ADA" w:rsidR="00716A7D" w:rsidRPr="001B3AE8" w:rsidRDefault="00FD2A2B" w:rsidP="00FD2A2B">
      <w:pPr>
        <w:spacing w:line="480" w:lineRule="auto"/>
        <w:ind w:firstLine="720"/>
      </w:pPr>
      <w:r w:rsidRPr="00FD2A2B">
        <w:t xml:space="preserve">This study provides limited but insightful evidence for transgenerational plasticity in </w:t>
      </w:r>
      <w:r w:rsidRPr="00FD2A2B">
        <w:rPr>
          <w:i/>
          <w:iCs/>
        </w:rPr>
        <w:t xml:space="preserve">P. patagonica </w:t>
      </w:r>
      <w:r w:rsidRPr="00FD2A2B">
        <w:t xml:space="preserve">under water limitation. While we observed significant </w:t>
      </w:r>
      <w:r>
        <w:t>WGP</w:t>
      </w:r>
      <w:r w:rsidRPr="00FD2A2B">
        <w:t xml:space="preserve"> in response to drought, transgenerational effects were weak and, in the case of seed production, maladaptive</w:t>
      </w:r>
      <w:r>
        <w:t xml:space="preserve">, </w:t>
      </w:r>
      <w:r w:rsidRPr="00FD2A2B">
        <w:t xml:space="preserve">suggesting that consecutive exposure to </w:t>
      </w:r>
      <w:r>
        <w:t>water limitation</w:t>
      </w:r>
      <w:r w:rsidRPr="00FD2A2B">
        <w:t xml:space="preserve"> may reduce rather than enhance offspring fitness. These findings contrast with other species where TGP confers adaptive benefits, highlighting the species-specific nature of these responses. In </w:t>
      </w:r>
      <w:r w:rsidRPr="00FD2A2B">
        <w:rPr>
          <w:i/>
          <w:iCs/>
        </w:rPr>
        <w:t>P. patagonica</w:t>
      </w:r>
      <w:r w:rsidRPr="00FD2A2B">
        <w:t>, adaptation to arid, unpredictable climates may favor immediate plasticity and bet-hedging strategies over inherited environmental cues. TGP may play a limited role in this species’ response to climate change, underscoring the importance of evaluating both plasticity type and environmental context when considering plant resilience and restoration potential.</w:t>
      </w:r>
    </w:p>
    <w:p w14:paraId="7987470E" w14:textId="77777777" w:rsidR="004E326F" w:rsidRDefault="004E326F" w:rsidP="007B5F11">
      <w:pPr>
        <w:spacing w:line="480" w:lineRule="auto"/>
        <w:ind w:firstLine="720"/>
        <w:rPr>
          <w:b/>
          <w:bCs/>
          <w:i/>
          <w:iCs/>
        </w:rPr>
      </w:pPr>
    </w:p>
    <w:p w14:paraId="4EBC3108" w14:textId="77777777" w:rsidR="006A0D0A" w:rsidRDefault="006A0D0A">
      <w:r>
        <w:br w:type="page"/>
      </w:r>
    </w:p>
    <w:p w14:paraId="0D42DCEC" w14:textId="33152453" w:rsidR="00AB35B1" w:rsidRDefault="00AB35B1" w:rsidP="00A76C40">
      <w:pPr>
        <w:pStyle w:val="Heading2"/>
      </w:pPr>
      <w:r>
        <w:lastRenderedPageBreak/>
        <w:t>ACKNOWLEDGEMENTS</w:t>
      </w:r>
    </w:p>
    <w:p w14:paraId="0507F81F" w14:textId="397A5FBC" w:rsidR="00A76C40" w:rsidRDefault="00A76C40" w:rsidP="00A76C40">
      <w:pPr>
        <w:spacing w:line="480" w:lineRule="auto"/>
      </w:pPr>
      <w:r>
        <w:t xml:space="preserve">We thank Zoe Klein for the </w:t>
      </w:r>
      <w:r w:rsidRPr="00A76C40">
        <w:rPr>
          <w:i/>
          <w:iCs/>
        </w:rPr>
        <w:t>Plantago patagonica</w:t>
      </w:r>
      <w:r>
        <w:t xml:space="preserve"> seeds used in the F2 greenhouse experiment.</w:t>
      </w:r>
    </w:p>
    <w:p w14:paraId="4F46F124" w14:textId="77777777" w:rsidR="00A76C40" w:rsidRPr="00A76C40" w:rsidRDefault="00A76C40" w:rsidP="00A76C40">
      <w:pPr>
        <w:spacing w:line="480" w:lineRule="auto"/>
      </w:pPr>
    </w:p>
    <w:p w14:paraId="5921EF6C" w14:textId="1DD96CDC" w:rsidR="00AB35B1" w:rsidRDefault="00AB35B1" w:rsidP="00A76C40">
      <w:pPr>
        <w:pStyle w:val="Heading2"/>
      </w:pPr>
      <w:r>
        <w:t>AUTHOR CONTRIBUTIONS</w:t>
      </w:r>
    </w:p>
    <w:p w14:paraId="7D3D05F8" w14:textId="52DA36EC" w:rsidR="00A76C40" w:rsidRDefault="00A76C40" w:rsidP="00A76C40">
      <w:pPr>
        <w:spacing w:line="480" w:lineRule="auto"/>
      </w:pPr>
      <w:r>
        <w:t xml:space="preserve">MW and RMM conceived the concept for the research. </w:t>
      </w:r>
      <w:r w:rsidR="00B91FD9">
        <w:t xml:space="preserve">RMM acquired funding. </w:t>
      </w:r>
      <w:r>
        <w:t xml:space="preserve">MW designed and performed the F2 greenhouse experiment using seeds grown, collected, and cleaned by Zoe Klein. MW collected and analyzed the data. MW wrote the original </w:t>
      </w:r>
      <w:r w:rsidR="00B91FD9">
        <w:t>draft with substantial input from RMM</w:t>
      </w:r>
      <w:r>
        <w:t>.</w:t>
      </w:r>
      <w:r w:rsidR="00B91FD9">
        <w:t xml:space="preserve"> </w:t>
      </w:r>
      <w:r>
        <w:t>All authors contributed critically to the drafts and gave final approval for the publication.</w:t>
      </w:r>
      <w:r w:rsidR="00B91FD9">
        <w:t xml:space="preserve"> </w:t>
      </w:r>
    </w:p>
    <w:p w14:paraId="01F105E2" w14:textId="77777777" w:rsidR="00A76C40" w:rsidRPr="00A76C40" w:rsidRDefault="00A76C40" w:rsidP="00A76C40">
      <w:pPr>
        <w:spacing w:line="480" w:lineRule="auto"/>
      </w:pPr>
    </w:p>
    <w:p w14:paraId="0794EB16" w14:textId="77777777" w:rsidR="00A76C40" w:rsidRDefault="00AB35B1" w:rsidP="00A76C40">
      <w:pPr>
        <w:pStyle w:val="Heading2"/>
      </w:pPr>
      <w:r>
        <w:t>DATA AVAILABILITY STATEMENT</w:t>
      </w:r>
    </w:p>
    <w:p w14:paraId="0F52744C" w14:textId="6A0ECE69" w:rsidR="00B91FD9" w:rsidRDefault="00B91FD9" w:rsidP="00B91FD9">
      <w:r>
        <w:t>Data can be accessed at:</w:t>
      </w:r>
    </w:p>
    <w:p w14:paraId="1A0209C8" w14:textId="77777777" w:rsidR="00B91FD9" w:rsidRDefault="00B91FD9" w:rsidP="00B91FD9"/>
    <w:p w14:paraId="71A3728A" w14:textId="55ACCEF6" w:rsidR="00B91FD9" w:rsidRDefault="00B91FD9" w:rsidP="00B91FD9">
      <w:r>
        <w:t xml:space="preserve">Code can be accessed at: </w:t>
      </w:r>
    </w:p>
    <w:p w14:paraId="3B7DB7D6" w14:textId="7A7C2499" w:rsidR="00051FE8" w:rsidRPr="00AB35B1" w:rsidRDefault="00051FE8" w:rsidP="00A76C40">
      <w:pPr>
        <w:pStyle w:val="Heading2"/>
      </w:pPr>
      <w:r>
        <w:rPr>
          <w:rFonts w:asciiTheme="minorHAnsi" w:hAnsiTheme="minorHAnsi" w:cstheme="minorHAnsi"/>
        </w:rPr>
        <w:br w:type="page"/>
      </w:r>
    </w:p>
    <w:p w14:paraId="6D5E98AC" w14:textId="7436333D" w:rsidR="00FD2A2B" w:rsidRPr="00D227DE" w:rsidRDefault="006A0D0A" w:rsidP="00AB35B1">
      <w:pPr>
        <w:pStyle w:val="Heading2"/>
        <w:rPr>
          <w:rFonts w:cs="Times New Roman"/>
          <w:szCs w:val="24"/>
        </w:rPr>
      </w:pPr>
      <w:r>
        <w:lastRenderedPageBreak/>
        <w:t>LITERATURE CITED</w:t>
      </w:r>
    </w:p>
    <w:p w14:paraId="56B7BC0D" w14:textId="77777777" w:rsidR="008372D5" w:rsidRPr="008372D5" w:rsidRDefault="00051FE8" w:rsidP="008372D5">
      <w:pPr>
        <w:pStyle w:val="Bibliography"/>
      </w:pPr>
      <w:r w:rsidRPr="00D227DE">
        <w:rPr>
          <w:rFonts w:ascii="Times New Roman" w:hAnsi="Times New Roman" w:cs="Times New Roman"/>
          <w:sz w:val="24"/>
          <w:szCs w:val="24"/>
        </w:rPr>
        <w:fldChar w:fldCharType="begin"/>
      </w:r>
      <w:r w:rsidR="008372D5">
        <w:rPr>
          <w:rFonts w:ascii="Times New Roman" w:hAnsi="Times New Roman" w:cs="Times New Roman"/>
          <w:sz w:val="24"/>
          <w:szCs w:val="24"/>
        </w:rPr>
        <w:instrText xml:space="preserve"> ADDIN ZOTERO_BIBL {"uncited":[],"omitted":[],"custom":[]} CSL_BIBLIOGRAPHY </w:instrText>
      </w:r>
      <w:r w:rsidRPr="00D227DE">
        <w:rPr>
          <w:rFonts w:ascii="Times New Roman" w:hAnsi="Times New Roman" w:cs="Times New Roman"/>
          <w:sz w:val="24"/>
          <w:szCs w:val="24"/>
        </w:rPr>
        <w:fldChar w:fldCharType="separate"/>
      </w:r>
      <w:r w:rsidR="008372D5" w:rsidRPr="008372D5">
        <w:t xml:space="preserve">Angert, A. L., Huxman, T. E., Barron-Gafford, G. A., Gerst, K. L., &amp; Venable, D. L. (2007). Linking growth strategies to long-term population dynamics in a guild of desert annuals. </w:t>
      </w:r>
      <w:r w:rsidR="008372D5" w:rsidRPr="008372D5">
        <w:rPr>
          <w:i/>
          <w:iCs/>
        </w:rPr>
        <w:t>Journal of Ecology</w:t>
      </w:r>
      <w:r w:rsidR="008372D5" w:rsidRPr="008372D5">
        <w:t xml:space="preserve">, </w:t>
      </w:r>
      <w:r w:rsidR="008372D5" w:rsidRPr="008372D5">
        <w:rPr>
          <w:i/>
          <w:iCs/>
        </w:rPr>
        <w:t>95</w:t>
      </w:r>
      <w:r w:rsidR="008372D5" w:rsidRPr="008372D5">
        <w:t>(2), 321–331. https://doi.org/10.1111/j.1365-2745.2006.01203.x</w:t>
      </w:r>
    </w:p>
    <w:p w14:paraId="61B61437" w14:textId="77777777" w:rsidR="008372D5" w:rsidRPr="008372D5" w:rsidRDefault="008372D5" w:rsidP="008372D5">
      <w:pPr>
        <w:pStyle w:val="Bibliography"/>
      </w:pPr>
      <w:proofErr w:type="spellStart"/>
      <w:r w:rsidRPr="008372D5">
        <w:t>Badyaev</w:t>
      </w:r>
      <w:proofErr w:type="spellEnd"/>
      <w:r w:rsidRPr="008372D5">
        <w:t xml:space="preserve">, A. V., &amp; Uller, T. (2009). Parental effects in ecology and evolution: Mechanisms, processes and implications. </w:t>
      </w:r>
      <w:r w:rsidRPr="008372D5">
        <w:rPr>
          <w:i/>
          <w:iCs/>
        </w:rPr>
        <w:t>Philosophical Transactions of the Royal Society B: Biological Sciences</w:t>
      </w:r>
      <w:r w:rsidRPr="008372D5">
        <w:t xml:space="preserve">, </w:t>
      </w:r>
      <w:r w:rsidRPr="008372D5">
        <w:rPr>
          <w:i/>
          <w:iCs/>
        </w:rPr>
        <w:t>364</w:t>
      </w:r>
      <w:r w:rsidRPr="008372D5">
        <w:t>(1520), 1169–1177. https://doi.org/10.1098/rstb.2008.0302</w:t>
      </w:r>
    </w:p>
    <w:p w14:paraId="2132657D" w14:textId="77777777" w:rsidR="008372D5" w:rsidRPr="008372D5" w:rsidRDefault="008372D5" w:rsidP="008372D5">
      <w:pPr>
        <w:pStyle w:val="Bibliography"/>
      </w:pPr>
      <w:r w:rsidRPr="008372D5">
        <w:t xml:space="preserve">Barak, R. S., Fant, J. B., Kramer, A. T., &amp; Skogen, K. A. (2015). Assessing the Value of Potential “Native Winners” for Restoration of Cheatgrass-Invaded Habitat. </w:t>
      </w:r>
      <w:r w:rsidRPr="008372D5">
        <w:rPr>
          <w:i/>
          <w:iCs/>
        </w:rPr>
        <w:t>Western North American Naturalist</w:t>
      </w:r>
      <w:r w:rsidRPr="008372D5">
        <w:t xml:space="preserve">, </w:t>
      </w:r>
      <w:r w:rsidRPr="008372D5">
        <w:rPr>
          <w:i/>
          <w:iCs/>
        </w:rPr>
        <w:t>75</w:t>
      </w:r>
      <w:r w:rsidRPr="008372D5">
        <w:t>(1), 58–69. https://doi.org/10.3398/064.075.0107</w:t>
      </w:r>
    </w:p>
    <w:p w14:paraId="256C2848" w14:textId="77777777" w:rsidR="008372D5" w:rsidRPr="008372D5" w:rsidRDefault="008372D5" w:rsidP="008372D5">
      <w:pPr>
        <w:pStyle w:val="Bibliography"/>
      </w:pPr>
      <w:r w:rsidRPr="008372D5">
        <w:t xml:space="preserve">Bartlett, M. K., </w:t>
      </w:r>
      <w:proofErr w:type="spellStart"/>
      <w:r w:rsidRPr="008372D5">
        <w:t>Scoffoni</w:t>
      </w:r>
      <w:proofErr w:type="spellEnd"/>
      <w:r w:rsidRPr="008372D5">
        <w:t xml:space="preserve">, C., &amp; Sack, L. (2012). The determinants of leaf turgor loss point and prediction of drought tolerance of species and biomes: A global meta-analysis. </w:t>
      </w:r>
      <w:r w:rsidRPr="008372D5">
        <w:rPr>
          <w:i/>
          <w:iCs/>
        </w:rPr>
        <w:t>Ecology Letters</w:t>
      </w:r>
      <w:r w:rsidRPr="008372D5">
        <w:t xml:space="preserve">, </w:t>
      </w:r>
      <w:r w:rsidRPr="008372D5">
        <w:rPr>
          <w:i/>
          <w:iCs/>
        </w:rPr>
        <w:t>15</w:t>
      </w:r>
      <w:r w:rsidRPr="008372D5">
        <w:t>(5), 393–405. https://doi.org/10.1111/j.1461-0248.2012.01751.x</w:t>
      </w:r>
    </w:p>
    <w:p w14:paraId="41520AA7" w14:textId="77777777" w:rsidR="008372D5" w:rsidRPr="008372D5" w:rsidRDefault="008372D5" w:rsidP="008372D5">
      <w:pPr>
        <w:pStyle w:val="Bibliography"/>
      </w:pPr>
      <w:r w:rsidRPr="008372D5">
        <w:t xml:space="preserve">Baskin, C. C., &amp; Baskin, J. M. (2000). </w:t>
      </w:r>
      <w:r w:rsidRPr="008372D5">
        <w:rPr>
          <w:i/>
          <w:iCs/>
        </w:rPr>
        <w:t xml:space="preserve">Seeds: Ecology, Biogeography, </w:t>
      </w:r>
      <w:proofErr w:type="gramStart"/>
      <w:r w:rsidRPr="008372D5">
        <w:rPr>
          <w:i/>
          <w:iCs/>
        </w:rPr>
        <w:t>and,</w:t>
      </w:r>
      <w:proofErr w:type="gramEnd"/>
      <w:r w:rsidRPr="008372D5">
        <w:rPr>
          <w:i/>
          <w:iCs/>
        </w:rPr>
        <w:t xml:space="preserve"> Evolution of Dormancy and Germination</w:t>
      </w:r>
      <w:r w:rsidRPr="008372D5">
        <w:t>. Academic Press.</w:t>
      </w:r>
    </w:p>
    <w:p w14:paraId="036F80DD" w14:textId="77777777" w:rsidR="008372D5" w:rsidRPr="008372D5" w:rsidRDefault="008372D5" w:rsidP="008372D5">
      <w:pPr>
        <w:pStyle w:val="Bibliography"/>
      </w:pPr>
      <w:r w:rsidRPr="008372D5">
        <w:t xml:space="preserve">Bell, A. M., &amp; Hellmann, J. K. (2019). An Integrative Framework for Understanding the Mechanisms and Multigenerational Consequences of Transgenerational Plasticity. </w:t>
      </w:r>
      <w:r w:rsidRPr="008372D5">
        <w:rPr>
          <w:i/>
          <w:iCs/>
        </w:rPr>
        <w:t>Annual Review of Ecology, Evolution, and Systematics</w:t>
      </w:r>
      <w:r w:rsidRPr="008372D5">
        <w:t xml:space="preserve">, </w:t>
      </w:r>
      <w:r w:rsidRPr="008372D5">
        <w:rPr>
          <w:i/>
          <w:iCs/>
        </w:rPr>
        <w:t>50</w:t>
      </w:r>
      <w:r w:rsidRPr="008372D5">
        <w:t>(Volume 50, 2019), 97–118. https://doi.org/10.1146/annurev-ecolsys-110218-024613</w:t>
      </w:r>
    </w:p>
    <w:p w14:paraId="67AF49BE" w14:textId="77777777" w:rsidR="008372D5" w:rsidRPr="008372D5" w:rsidRDefault="008372D5" w:rsidP="008372D5">
      <w:pPr>
        <w:pStyle w:val="Bibliography"/>
      </w:pPr>
      <w:proofErr w:type="spellStart"/>
      <w:r w:rsidRPr="008372D5">
        <w:t>Bestelmeyer</w:t>
      </w:r>
      <w:proofErr w:type="spellEnd"/>
      <w:r w:rsidRPr="008372D5">
        <w:t xml:space="preserve">, B. T., Peters, D. P. C., Archer, S. R., Browning, D. M., Okin, G. S., Schooley, R. L., &amp; Webb, N. P. (2018). The Grassland–Shrubland Regime Shift in the Southwestern United States: Misconceptions and Their Implications for Management. </w:t>
      </w:r>
      <w:proofErr w:type="spellStart"/>
      <w:r w:rsidRPr="008372D5">
        <w:rPr>
          <w:i/>
          <w:iCs/>
        </w:rPr>
        <w:t>BioScience</w:t>
      </w:r>
      <w:proofErr w:type="spellEnd"/>
      <w:r w:rsidRPr="008372D5">
        <w:t xml:space="preserve">, </w:t>
      </w:r>
      <w:r w:rsidRPr="008372D5">
        <w:rPr>
          <w:i/>
          <w:iCs/>
        </w:rPr>
        <w:t>68</w:t>
      </w:r>
      <w:r w:rsidRPr="008372D5">
        <w:t>(9), 678–690. https://doi.org/10.1093/biosci/biy065</w:t>
      </w:r>
    </w:p>
    <w:p w14:paraId="4AACE559" w14:textId="77777777" w:rsidR="008372D5" w:rsidRPr="008372D5" w:rsidRDefault="008372D5" w:rsidP="008372D5">
      <w:pPr>
        <w:pStyle w:val="Bibliography"/>
      </w:pPr>
      <w:proofErr w:type="spellStart"/>
      <w:r w:rsidRPr="008372D5">
        <w:t>Bonduriansky</w:t>
      </w:r>
      <w:proofErr w:type="spellEnd"/>
      <w:r w:rsidRPr="008372D5">
        <w:t xml:space="preserve">, R. (2021). Plasticity Across Generations. In </w:t>
      </w:r>
      <w:r w:rsidRPr="008372D5">
        <w:rPr>
          <w:i/>
          <w:iCs/>
        </w:rPr>
        <w:t>Phenotypic Plasticity &amp; Evolution</w:t>
      </w:r>
      <w:r w:rsidRPr="008372D5">
        <w:t>. CRC Press. https://doi.org/10.1201/9780429343001</w:t>
      </w:r>
    </w:p>
    <w:p w14:paraId="65E773AD" w14:textId="77777777" w:rsidR="008372D5" w:rsidRPr="008372D5" w:rsidRDefault="008372D5" w:rsidP="008372D5">
      <w:pPr>
        <w:pStyle w:val="Bibliography"/>
      </w:pPr>
      <w:r w:rsidRPr="008372D5">
        <w:lastRenderedPageBreak/>
        <w:t xml:space="preserve">Burgess, S. C., &amp; Marshall, D. J. (2014). Adaptive parental effects: The importance of estimating environmental predictability and offspring fitness appropriately. </w:t>
      </w:r>
      <w:r w:rsidRPr="008372D5">
        <w:rPr>
          <w:i/>
          <w:iCs/>
        </w:rPr>
        <w:t>Oikos</w:t>
      </w:r>
      <w:r w:rsidRPr="008372D5">
        <w:t xml:space="preserve">, </w:t>
      </w:r>
      <w:r w:rsidRPr="008372D5">
        <w:rPr>
          <w:i/>
          <w:iCs/>
        </w:rPr>
        <w:t>123</w:t>
      </w:r>
      <w:r w:rsidRPr="008372D5">
        <w:t>(7), 769–776. https://doi.org/10.1111/oik.01235</w:t>
      </w:r>
    </w:p>
    <w:p w14:paraId="7B4DA6B6" w14:textId="77777777" w:rsidR="008372D5" w:rsidRPr="008372D5" w:rsidRDefault="008372D5" w:rsidP="008372D5">
      <w:pPr>
        <w:pStyle w:val="Bibliography"/>
      </w:pPr>
      <w:r w:rsidRPr="008372D5">
        <w:t xml:space="preserve">Colicchio, J. M., &amp; Herman, J. (2020). Empirical patterns of environmental variation favor adaptive transgenerational plasticity. </w:t>
      </w:r>
      <w:r w:rsidRPr="008372D5">
        <w:rPr>
          <w:i/>
          <w:iCs/>
        </w:rPr>
        <w:t>Ecology and Evolution</w:t>
      </w:r>
      <w:r w:rsidRPr="008372D5">
        <w:t xml:space="preserve">, </w:t>
      </w:r>
      <w:r w:rsidRPr="008372D5">
        <w:rPr>
          <w:i/>
          <w:iCs/>
        </w:rPr>
        <w:t>10</w:t>
      </w:r>
      <w:r w:rsidRPr="008372D5">
        <w:t>(3), 1648–1665. https://doi.org/10.1002/ece3.6022</w:t>
      </w:r>
    </w:p>
    <w:p w14:paraId="6D017F69" w14:textId="77777777" w:rsidR="008372D5" w:rsidRPr="008372D5" w:rsidRDefault="008372D5" w:rsidP="008372D5">
      <w:pPr>
        <w:pStyle w:val="Bibliography"/>
      </w:pPr>
      <w:r w:rsidRPr="008372D5">
        <w:t xml:space="preserve">Cornwell, W. K., &amp; Ackerly, D. D. (2009). Community assembly and shifts in plant trait distributions across an environmental gradient in coastal California. </w:t>
      </w:r>
      <w:r w:rsidRPr="008372D5">
        <w:rPr>
          <w:i/>
          <w:iCs/>
        </w:rPr>
        <w:t>Ecological Monographs</w:t>
      </w:r>
      <w:r w:rsidRPr="008372D5">
        <w:t xml:space="preserve">, </w:t>
      </w:r>
      <w:r w:rsidRPr="008372D5">
        <w:rPr>
          <w:i/>
          <w:iCs/>
        </w:rPr>
        <w:t>79</w:t>
      </w:r>
      <w:r w:rsidRPr="008372D5">
        <w:t>(1), 109–126. https://doi.org/10.1890/07-1134.1</w:t>
      </w:r>
    </w:p>
    <w:p w14:paraId="6D81E38A" w14:textId="77777777" w:rsidR="008372D5" w:rsidRPr="008372D5" w:rsidRDefault="008372D5" w:rsidP="008372D5">
      <w:pPr>
        <w:pStyle w:val="Bibliography"/>
      </w:pPr>
      <w:r w:rsidRPr="008372D5">
        <w:t xml:space="preserve">Crawley, M. J. (2009). </w:t>
      </w:r>
      <w:r w:rsidRPr="008372D5">
        <w:rPr>
          <w:i/>
          <w:iCs/>
        </w:rPr>
        <w:t>Plant Ecology</w:t>
      </w:r>
      <w:r w:rsidRPr="008372D5">
        <w:t>. John Wiley &amp; Sons.</w:t>
      </w:r>
    </w:p>
    <w:p w14:paraId="2B0323D7" w14:textId="77777777" w:rsidR="008372D5" w:rsidRPr="008372D5" w:rsidRDefault="008372D5" w:rsidP="008372D5">
      <w:pPr>
        <w:pStyle w:val="Bibliography"/>
      </w:pPr>
      <w:r w:rsidRPr="008372D5">
        <w:t xml:space="preserve">Dai, A. (2011). Drought under global warming: A review. </w:t>
      </w:r>
      <w:r w:rsidRPr="008372D5">
        <w:rPr>
          <w:i/>
          <w:iCs/>
        </w:rPr>
        <w:t>WIREs Climate Change</w:t>
      </w:r>
      <w:r w:rsidRPr="008372D5">
        <w:t xml:space="preserve">, </w:t>
      </w:r>
      <w:r w:rsidRPr="008372D5">
        <w:rPr>
          <w:i/>
          <w:iCs/>
        </w:rPr>
        <w:t>2</w:t>
      </w:r>
      <w:r w:rsidRPr="008372D5">
        <w:t>(1), 45–65. https://doi.org/10.1002/wcc.81</w:t>
      </w:r>
    </w:p>
    <w:p w14:paraId="3282A894" w14:textId="77777777" w:rsidR="008372D5" w:rsidRPr="008372D5" w:rsidRDefault="008372D5" w:rsidP="008372D5">
      <w:pPr>
        <w:pStyle w:val="Bibliography"/>
      </w:pPr>
      <w:r w:rsidRPr="008372D5">
        <w:t xml:space="preserve">Donelson, J. M., Salinas, S., Munday, P. L., &amp; Shama, L. N. S. (2018). Transgenerational plasticity and climate change experiments: Where do we go from here? </w:t>
      </w:r>
      <w:r w:rsidRPr="008372D5">
        <w:rPr>
          <w:i/>
          <w:iCs/>
        </w:rPr>
        <w:t>Global Change Biology</w:t>
      </w:r>
      <w:r w:rsidRPr="008372D5">
        <w:t xml:space="preserve">, </w:t>
      </w:r>
      <w:r w:rsidRPr="008372D5">
        <w:rPr>
          <w:i/>
          <w:iCs/>
        </w:rPr>
        <w:t>24</w:t>
      </w:r>
      <w:r w:rsidRPr="008372D5">
        <w:t>(1), 13–34. https://doi.org/10.1111/gcb.13903</w:t>
      </w:r>
    </w:p>
    <w:p w14:paraId="5989F574" w14:textId="77777777" w:rsidR="008372D5" w:rsidRPr="008372D5" w:rsidRDefault="008372D5" w:rsidP="008372D5">
      <w:pPr>
        <w:pStyle w:val="Bibliography"/>
      </w:pPr>
      <w:r w:rsidRPr="008372D5">
        <w:t xml:space="preserve">Donohue, K. (2009). Completing the cycle: Maternal effects as the missing link in plant life histories. </w:t>
      </w:r>
      <w:r w:rsidRPr="008372D5">
        <w:rPr>
          <w:i/>
          <w:iCs/>
        </w:rPr>
        <w:t>Philosophical Transactions of the Royal Society B: Biological Sciences</w:t>
      </w:r>
      <w:r w:rsidRPr="008372D5">
        <w:t xml:space="preserve">, </w:t>
      </w:r>
      <w:r w:rsidRPr="008372D5">
        <w:rPr>
          <w:i/>
          <w:iCs/>
        </w:rPr>
        <w:t>364</w:t>
      </w:r>
      <w:r w:rsidRPr="008372D5">
        <w:t>(1520), 1059–1074. https://doi.org/10.1098/rstb.2008.0291</w:t>
      </w:r>
    </w:p>
    <w:p w14:paraId="1C9A4C1E" w14:textId="77777777" w:rsidR="008372D5" w:rsidRPr="008372D5" w:rsidRDefault="008372D5" w:rsidP="008372D5">
      <w:pPr>
        <w:pStyle w:val="Bibliography"/>
      </w:pPr>
      <w:r w:rsidRPr="008372D5">
        <w:t xml:space="preserve">Engqvist, L., &amp; Reinhold, K. (2016). Adaptive trans-generational phenotypic plasticity and the lack of an experimental control in reciprocal match/mismatch experiments. </w:t>
      </w:r>
      <w:r w:rsidRPr="008372D5">
        <w:rPr>
          <w:i/>
          <w:iCs/>
        </w:rPr>
        <w:t>Methods in Ecology and Evolution</w:t>
      </w:r>
      <w:r w:rsidRPr="008372D5">
        <w:t xml:space="preserve">, </w:t>
      </w:r>
      <w:r w:rsidRPr="008372D5">
        <w:rPr>
          <w:i/>
          <w:iCs/>
        </w:rPr>
        <w:t>7</w:t>
      </w:r>
      <w:r w:rsidRPr="008372D5">
        <w:t>(12), 1482–1488. https://doi.org/10.1111/2041-210X.12618</w:t>
      </w:r>
    </w:p>
    <w:p w14:paraId="6666E0BB" w14:textId="77777777" w:rsidR="008372D5" w:rsidRPr="008372D5" w:rsidRDefault="008372D5" w:rsidP="008372D5">
      <w:pPr>
        <w:pStyle w:val="Bibliography"/>
      </w:pPr>
      <w:proofErr w:type="spellStart"/>
      <w:r w:rsidRPr="008372D5">
        <w:t>Fenesi</w:t>
      </w:r>
      <w:proofErr w:type="spellEnd"/>
      <w:r w:rsidRPr="008372D5">
        <w:t xml:space="preserve">, A., Dyer, A. R., </w:t>
      </w:r>
      <w:proofErr w:type="spellStart"/>
      <w:r w:rsidRPr="008372D5">
        <w:t>Geréd</w:t>
      </w:r>
      <w:proofErr w:type="spellEnd"/>
      <w:r w:rsidRPr="008372D5">
        <w:t xml:space="preserve">, J., Sándor, D., &amp; Ruprecht, E. (2014). Can transgenerational plasticity contribute to the invasion success of annual plant species? </w:t>
      </w:r>
      <w:proofErr w:type="spellStart"/>
      <w:r w:rsidRPr="008372D5">
        <w:rPr>
          <w:i/>
          <w:iCs/>
        </w:rPr>
        <w:t>Oecologia</w:t>
      </w:r>
      <w:proofErr w:type="spellEnd"/>
      <w:r w:rsidRPr="008372D5">
        <w:t xml:space="preserve">, </w:t>
      </w:r>
      <w:r w:rsidRPr="008372D5">
        <w:rPr>
          <w:i/>
          <w:iCs/>
        </w:rPr>
        <w:t>176</w:t>
      </w:r>
      <w:r w:rsidRPr="008372D5">
        <w:t>(1), 95–106. https://doi.org/10.1007/s00442-014-2994-7</w:t>
      </w:r>
    </w:p>
    <w:p w14:paraId="13C84ADD" w14:textId="77777777" w:rsidR="008372D5" w:rsidRPr="008372D5" w:rsidRDefault="008372D5" w:rsidP="008372D5">
      <w:pPr>
        <w:pStyle w:val="Bibliography"/>
      </w:pPr>
      <w:r w:rsidRPr="008372D5">
        <w:lastRenderedPageBreak/>
        <w:t xml:space="preserve">Fischer, B., Taborsky, B., &amp; Kokko, H. (2011). How to balance the offspring quality–quantity tradeoff when environmental cues are unreliable. </w:t>
      </w:r>
      <w:r w:rsidRPr="008372D5">
        <w:rPr>
          <w:i/>
          <w:iCs/>
        </w:rPr>
        <w:t>Oikos</w:t>
      </w:r>
      <w:r w:rsidRPr="008372D5">
        <w:t xml:space="preserve">, </w:t>
      </w:r>
      <w:r w:rsidRPr="008372D5">
        <w:rPr>
          <w:i/>
          <w:iCs/>
        </w:rPr>
        <w:t>120</w:t>
      </w:r>
      <w:r w:rsidRPr="008372D5">
        <w:t>(2), 258–270. https://doi.org/10.1111/j.1600-0706.2010.18642.x</w:t>
      </w:r>
    </w:p>
    <w:p w14:paraId="05ECCD77" w14:textId="77777777" w:rsidR="008372D5" w:rsidRPr="008372D5" w:rsidRDefault="008372D5" w:rsidP="008372D5">
      <w:pPr>
        <w:pStyle w:val="Bibliography"/>
      </w:pPr>
      <w:r w:rsidRPr="008372D5">
        <w:t xml:space="preserve">Fitz-James, M. H., &amp; Cavalli, G. (2022). Molecular mechanisms of transgenerational epigenetic inheritance. </w:t>
      </w:r>
      <w:r w:rsidRPr="008372D5">
        <w:rPr>
          <w:i/>
          <w:iCs/>
        </w:rPr>
        <w:t>Nature Reviews Genetics</w:t>
      </w:r>
      <w:r w:rsidRPr="008372D5">
        <w:t xml:space="preserve">, </w:t>
      </w:r>
      <w:r w:rsidRPr="008372D5">
        <w:rPr>
          <w:i/>
          <w:iCs/>
        </w:rPr>
        <w:t>23</w:t>
      </w:r>
      <w:r w:rsidRPr="008372D5">
        <w:t>(6), 325–341. https://doi.org/10.1038/s41576-021-00438-5</w:t>
      </w:r>
    </w:p>
    <w:p w14:paraId="68930527" w14:textId="77777777" w:rsidR="008372D5" w:rsidRPr="008372D5" w:rsidRDefault="008372D5" w:rsidP="008372D5">
      <w:pPr>
        <w:pStyle w:val="Bibliography"/>
      </w:pPr>
      <w:r w:rsidRPr="008372D5">
        <w:t xml:space="preserve">Galloway, L. F. (2001). Parental Environmental Effects on Life History in the Herbaceous Plant Campanula Americana. </w:t>
      </w:r>
      <w:r w:rsidRPr="008372D5">
        <w:rPr>
          <w:i/>
          <w:iCs/>
        </w:rPr>
        <w:t>Ecology</w:t>
      </w:r>
      <w:r w:rsidRPr="008372D5">
        <w:t xml:space="preserve">, </w:t>
      </w:r>
      <w:r w:rsidRPr="008372D5">
        <w:rPr>
          <w:i/>
          <w:iCs/>
        </w:rPr>
        <w:t>82</w:t>
      </w:r>
      <w:r w:rsidRPr="008372D5">
        <w:t>(10), 2781–2789. https://doi.org/10.1890/0012-9658(2001)082[</w:t>
      </w:r>
      <w:proofErr w:type="gramStart"/>
      <w:r w:rsidRPr="008372D5">
        <w:t>2781:PEEOLH</w:t>
      </w:r>
      <w:proofErr w:type="gramEnd"/>
      <w:r w:rsidRPr="008372D5">
        <w:t>]2.0.CO;2</w:t>
      </w:r>
    </w:p>
    <w:p w14:paraId="6B398879" w14:textId="77777777" w:rsidR="008372D5" w:rsidRPr="008372D5" w:rsidRDefault="008372D5" w:rsidP="008372D5">
      <w:pPr>
        <w:pStyle w:val="Bibliography"/>
      </w:pPr>
      <w:r w:rsidRPr="008372D5">
        <w:t xml:space="preserve">Germain, R. M., Caruso, C. M., &amp; </w:t>
      </w:r>
      <w:proofErr w:type="spellStart"/>
      <w:r w:rsidRPr="008372D5">
        <w:t>Maherali</w:t>
      </w:r>
      <w:proofErr w:type="spellEnd"/>
      <w:r w:rsidRPr="008372D5">
        <w:t xml:space="preserve">, H. (2013). Mechanisms and Consequences of Water Stress–Induced Parental Effects in an Invasive Annual Grass. </w:t>
      </w:r>
      <w:r w:rsidRPr="008372D5">
        <w:rPr>
          <w:i/>
          <w:iCs/>
        </w:rPr>
        <w:t>International Journal of Plant Sciences</w:t>
      </w:r>
      <w:r w:rsidRPr="008372D5">
        <w:t xml:space="preserve">, </w:t>
      </w:r>
      <w:r w:rsidRPr="008372D5">
        <w:rPr>
          <w:i/>
          <w:iCs/>
        </w:rPr>
        <w:t>174</w:t>
      </w:r>
      <w:r w:rsidRPr="008372D5">
        <w:t>(6), 886–895. https://doi.org/10.1086/670691</w:t>
      </w:r>
    </w:p>
    <w:p w14:paraId="19358BF6" w14:textId="77777777" w:rsidR="008372D5" w:rsidRPr="008372D5" w:rsidRDefault="008372D5" w:rsidP="008372D5">
      <w:pPr>
        <w:pStyle w:val="Bibliography"/>
      </w:pPr>
      <w:proofErr w:type="spellStart"/>
      <w:r w:rsidRPr="008372D5">
        <w:t>Golodets</w:t>
      </w:r>
      <w:proofErr w:type="spellEnd"/>
      <w:r w:rsidRPr="008372D5">
        <w:t xml:space="preserve">, C., Sternberg, M., </w:t>
      </w:r>
      <w:proofErr w:type="spellStart"/>
      <w:r w:rsidRPr="008372D5">
        <w:t>Kigel</w:t>
      </w:r>
      <w:proofErr w:type="spellEnd"/>
      <w:r w:rsidRPr="008372D5">
        <w:t xml:space="preserve">, J., Boeken, B., Henkin, Z., Seligman, N. G., &amp; Ungar, E. D. (2013). From desert to Mediterranean rangelands: Will increasing drought and inter-annual rainfall variability affect herbaceous annual primary productivity? </w:t>
      </w:r>
      <w:r w:rsidRPr="008372D5">
        <w:rPr>
          <w:i/>
          <w:iCs/>
        </w:rPr>
        <w:t>Climatic Change</w:t>
      </w:r>
      <w:r w:rsidRPr="008372D5">
        <w:t xml:space="preserve">, </w:t>
      </w:r>
      <w:r w:rsidRPr="008372D5">
        <w:rPr>
          <w:i/>
          <w:iCs/>
        </w:rPr>
        <w:t>119</w:t>
      </w:r>
      <w:r w:rsidRPr="008372D5">
        <w:t>(3), 785–798. https://doi.org/10.1007/s10584-013-0758-8</w:t>
      </w:r>
    </w:p>
    <w:p w14:paraId="3647158A" w14:textId="77777777" w:rsidR="008372D5" w:rsidRPr="008372D5" w:rsidRDefault="008372D5" w:rsidP="008372D5">
      <w:pPr>
        <w:pStyle w:val="Bibliography"/>
      </w:pPr>
      <w:r w:rsidRPr="008372D5">
        <w:t xml:space="preserve">Gremer, J. R., &amp; Venable, D. L. (2014). Bet hedging in desert winter annual plants: Optimal germination strategies in a variable environment. </w:t>
      </w:r>
      <w:r w:rsidRPr="008372D5">
        <w:rPr>
          <w:i/>
          <w:iCs/>
        </w:rPr>
        <w:t>Ecology Letters</w:t>
      </w:r>
      <w:r w:rsidRPr="008372D5">
        <w:t xml:space="preserve">, </w:t>
      </w:r>
      <w:r w:rsidRPr="008372D5">
        <w:rPr>
          <w:i/>
          <w:iCs/>
        </w:rPr>
        <w:t>17</w:t>
      </w:r>
      <w:r w:rsidRPr="008372D5">
        <w:t>(3), 380–387. https://doi.org/10.1111/ele.12241</w:t>
      </w:r>
    </w:p>
    <w:p w14:paraId="6012194F" w14:textId="77777777" w:rsidR="008372D5" w:rsidRPr="008372D5" w:rsidRDefault="008372D5" w:rsidP="008372D5">
      <w:pPr>
        <w:pStyle w:val="Bibliography"/>
      </w:pPr>
      <w:r w:rsidRPr="008372D5">
        <w:t xml:space="preserve">Groot, M. P., Kubisch, A., </w:t>
      </w:r>
      <w:proofErr w:type="spellStart"/>
      <w:r w:rsidRPr="008372D5">
        <w:t>Ouborg</w:t>
      </w:r>
      <w:proofErr w:type="spellEnd"/>
      <w:r w:rsidRPr="008372D5">
        <w:t xml:space="preserve">, N. J., Pagel, J., Schmid, K. J., Vergeer, P., &amp; </w:t>
      </w:r>
      <w:proofErr w:type="spellStart"/>
      <w:r w:rsidRPr="008372D5">
        <w:t>Lampei</w:t>
      </w:r>
      <w:proofErr w:type="spellEnd"/>
      <w:r w:rsidRPr="008372D5">
        <w:t xml:space="preserve">, C. (2017). Transgenerational effects of mild heat in Arabidopsis thaliana show strong genotype specificity that is explained by climate at origin. </w:t>
      </w:r>
      <w:r w:rsidRPr="008372D5">
        <w:rPr>
          <w:i/>
          <w:iCs/>
        </w:rPr>
        <w:t>New Phytologist</w:t>
      </w:r>
      <w:r w:rsidRPr="008372D5">
        <w:t xml:space="preserve">, </w:t>
      </w:r>
      <w:r w:rsidRPr="008372D5">
        <w:rPr>
          <w:i/>
          <w:iCs/>
        </w:rPr>
        <w:t>215</w:t>
      </w:r>
      <w:r w:rsidRPr="008372D5">
        <w:t>(3), 1221–1234. https://doi.org/10.1111/nph.14642</w:t>
      </w:r>
    </w:p>
    <w:p w14:paraId="3161E529" w14:textId="77777777" w:rsidR="008372D5" w:rsidRPr="008372D5" w:rsidRDefault="008372D5" w:rsidP="008372D5">
      <w:pPr>
        <w:pStyle w:val="Bibliography"/>
      </w:pPr>
      <w:r w:rsidRPr="008372D5">
        <w:t xml:space="preserve">Haight, J. D., Reed, S. C., &amp; Faist, A. M. (2019). Seed bank community and soil texture relationships in a cold desert. </w:t>
      </w:r>
      <w:r w:rsidRPr="008372D5">
        <w:rPr>
          <w:i/>
          <w:iCs/>
        </w:rPr>
        <w:t>Journal of Arid Environments</w:t>
      </w:r>
      <w:r w:rsidRPr="008372D5">
        <w:t xml:space="preserve">, </w:t>
      </w:r>
      <w:r w:rsidRPr="008372D5">
        <w:rPr>
          <w:i/>
          <w:iCs/>
        </w:rPr>
        <w:t>164</w:t>
      </w:r>
      <w:r w:rsidRPr="008372D5">
        <w:t>, 46–52. https://doi.org/10.1016/j.jaridenv.2019.01.008</w:t>
      </w:r>
    </w:p>
    <w:p w14:paraId="13A11A3B" w14:textId="77777777" w:rsidR="008372D5" w:rsidRPr="008372D5" w:rsidRDefault="008372D5" w:rsidP="008372D5">
      <w:pPr>
        <w:pStyle w:val="Bibliography"/>
      </w:pPr>
      <w:r w:rsidRPr="008372D5">
        <w:lastRenderedPageBreak/>
        <w:t xml:space="preserve">Herman, J., &amp; Sultan, S. (2011). Adaptive Transgenerational Plasticity in Plants: Case Studies, Mechanisms, and Implications for Natural Populations. </w:t>
      </w:r>
      <w:r w:rsidRPr="008372D5">
        <w:rPr>
          <w:i/>
          <w:iCs/>
        </w:rPr>
        <w:t>Frontiers in Plant Science</w:t>
      </w:r>
      <w:r w:rsidRPr="008372D5">
        <w:t xml:space="preserve">, </w:t>
      </w:r>
      <w:r w:rsidRPr="008372D5">
        <w:rPr>
          <w:i/>
          <w:iCs/>
        </w:rPr>
        <w:t>2</w:t>
      </w:r>
      <w:r w:rsidRPr="008372D5">
        <w:t>(102). https://doi.org/10.3389/fpls.2011.00102</w:t>
      </w:r>
    </w:p>
    <w:p w14:paraId="26781616" w14:textId="77777777" w:rsidR="008372D5" w:rsidRPr="008372D5" w:rsidRDefault="008372D5" w:rsidP="008372D5">
      <w:pPr>
        <w:pStyle w:val="Bibliography"/>
      </w:pPr>
      <w:r w:rsidRPr="008372D5">
        <w:t xml:space="preserve">Hoffmann, A. A., &amp; </w:t>
      </w:r>
      <w:proofErr w:type="spellStart"/>
      <w:r w:rsidRPr="008372D5">
        <w:t>Sgrò</w:t>
      </w:r>
      <w:proofErr w:type="spellEnd"/>
      <w:r w:rsidRPr="008372D5">
        <w:t xml:space="preserve">, C. M. (2011). Climate change and evolutionary adaptation. </w:t>
      </w:r>
      <w:r w:rsidRPr="008372D5">
        <w:rPr>
          <w:i/>
          <w:iCs/>
        </w:rPr>
        <w:t>Nature</w:t>
      </w:r>
      <w:r w:rsidRPr="008372D5">
        <w:t xml:space="preserve">, </w:t>
      </w:r>
      <w:r w:rsidRPr="008372D5">
        <w:rPr>
          <w:i/>
          <w:iCs/>
        </w:rPr>
        <w:t>470</w:t>
      </w:r>
      <w:r w:rsidRPr="008372D5">
        <w:t>(7335), Article 7335. https://doi.org/10.1038/nature09670</w:t>
      </w:r>
    </w:p>
    <w:p w14:paraId="67F41CDC" w14:textId="77777777" w:rsidR="008372D5" w:rsidRPr="008372D5" w:rsidRDefault="008372D5" w:rsidP="008372D5">
      <w:pPr>
        <w:pStyle w:val="Bibliography"/>
      </w:pPr>
      <w:proofErr w:type="spellStart"/>
      <w:r w:rsidRPr="008372D5">
        <w:t>Holeski</w:t>
      </w:r>
      <w:proofErr w:type="spellEnd"/>
      <w:r w:rsidRPr="008372D5">
        <w:t xml:space="preserve">, L. M. (2007). Within and between generation phenotypic plasticity in trichome density of Mimulus guttatus. </w:t>
      </w:r>
      <w:r w:rsidRPr="008372D5">
        <w:rPr>
          <w:i/>
          <w:iCs/>
        </w:rPr>
        <w:t>Journal of Evolutionary Biology</w:t>
      </w:r>
      <w:r w:rsidRPr="008372D5">
        <w:t xml:space="preserve">, </w:t>
      </w:r>
      <w:r w:rsidRPr="008372D5">
        <w:rPr>
          <w:i/>
          <w:iCs/>
        </w:rPr>
        <w:t>20</w:t>
      </w:r>
      <w:r w:rsidRPr="008372D5">
        <w:t>(6), 2092–2100. https://doi.org/10.1111/j.1420-9101.2007.01434.x</w:t>
      </w:r>
    </w:p>
    <w:p w14:paraId="1B042015" w14:textId="77777777" w:rsidR="008372D5" w:rsidRPr="008372D5" w:rsidRDefault="008372D5" w:rsidP="008372D5">
      <w:pPr>
        <w:pStyle w:val="Bibliography"/>
      </w:pPr>
      <w:proofErr w:type="spellStart"/>
      <w:r w:rsidRPr="008372D5">
        <w:t>Holeski</w:t>
      </w:r>
      <w:proofErr w:type="spellEnd"/>
      <w:r w:rsidRPr="008372D5">
        <w:t xml:space="preserve">, L. M., Jander, G., &amp; Agrawal, A. A. (2012). Transgenerational defense induction and epigenetic inheritance in plants. </w:t>
      </w:r>
      <w:r w:rsidRPr="008372D5">
        <w:rPr>
          <w:i/>
          <w:iCs/>
        </w:rPr>
        <w:t>Trends in Ecology &amp; Evolution</w:t>
      </w:r>
      <w:r w:rsidRPr="008372D5">
        <w:t xml:space="preserve">, </w:t>
      </w:r>
      <w:r w:rsidRPr="008372D5">
        <w:rPr>
          <w:i/>
          <w:iCs/>
        </w:rPr>
        <w:t>27</w:t>
      </w:r>
      <w:r w:rsidRPr="008372D5">
        <w:t>(11), 618–626. https://doi.org/10.1016/j.tree.2012.07.011</w:t>
      </w:r>
    </w:p>
    <w:p w14:paraId="084F7849" w14:textId="77777777" w:rsidR="008372D5" w:rsidRPr="008372D5" w:rsidRDefault="008372D5" w:rsidP="008372D5">
      <w:pPr>
        <w:pStyle w:val="Bibliography"/>
      </w:pPr>
      <w:r w:rsidRPr="008372D5">
        <w:t xml:space="preserve">Hoyle, R. B., &amp; Ezard, T. H. G. (2012). The benefits of maternal effects in novel and in stable environments. </w:t>
      </w:r>
      <w:r w:rsidRPr="008372D5">
        <w:rPr>
          <w:i/>
          <w:iCs/>
        </w:rPr>
        <w:t>Journal of The Royal Society Interface</w:t>
      </w:r>
      <w:r w:rsidRPr="008372D5">
        <w:t xml:space="preserve">, </w:t>
      </w:r>
      <w:r w:rsidRPr="008372D5">
        <w:rPr>
          <w:i/>
          <w:iCs/>
        </w:rPr>
        <w:t>9</w:t>
      </w:r>
      <w:r w:rsidRPr="008372D5">
        <w:t>(75), 2403–2413. https://doi.org/10.1098/rsif.2012.0183</w:t>
      </w:r>
    </w:p>
    <w:p w14:paraId="6BC633E7" w14:textId="77777777" w:rsidR="008372D5" w:rsidRPr="008372D5" w:rsidRDefault="008372D5" w:rsidP="008372D5">
      <w:pPr>
        <w:pStyle w:val="Bibliography"/>
      </w:pPr>
      <w:r w:rsidRPr="008372D5">
        <w:t xml:space="preserve">J. Marshall, D., &amp; Uller, T. (2007). When is a maternal effect adaptive? </w:t>
      </w:r>
      <w:r w:rsidRPr="008372D5">
        <w:rPr>
          <w:i/>
          <w:iCs/>
        </w:rPr>
        <w:t>Oikos</w:t>
      </w:r>
      <w:r w:rsidRPr="008372D5">
        <w:t xml:space="preserve">, </w:t>
      </w:r>
      <w:r w:rsidRPr="008372D5">
        <w:rPr>
          <w:i/>
          <w:iCs/>
        </w:rPr>
        <w:t>116</w:t>
      </w:r>
      <w:r w:rsidRPr="008372D5">
        <w:t>(12), 1957–1963. https://doi.org/10.1111/j.2007.0030-1299.16203.x</w:t>
      </w:r>
    </w:p>
    <w:p w14:paraId="2DC20547" w14:textId="77777777" w:rsidR="008372D5" w:rsidRPr="008372D5" w:rsidRDefault="008372D5" w:rsidP="008372D5">
      <w:pPr>
        <w:pStyle w:val="Bibliography"/>
      </w:pPr>
      <w:r w:rsidRPr="008372D5">
        <w:t xml:space="preserve">Jha, P., Norsworthy, J. K., Riley, M. B., &amp; Jr, W. B. (2010). Shade and Plant Location Effects on Germination and Hormone Content of Palmer Amaranth (Amaranthus </w:t>
      </w:r>
      <w:proofErr w:type="spellStart"/>
      <w:r w:rsidRPr="008372D5">
        <w:t>palmeri</w:t>
      </w:r>
      <w:proofErr w:type="spellEnd"/>
      <w:r w:rsidRPr="008372D5">
        <w:t xml:space="preserve">) Seed. </w:t>
      </w:r>
      <w:r w:rsidRPr="008372D5">
        <w:rPr>
          <w:i/>
          <w:iCs/>
        </w:rPr>
        <w:t>Weed Science</w:t>
      </w:r>
      <w:r w:rsidRPr="008372D5">
        <w:t xml:space="preserve">, </w:t>
      </w:r>
      <w:r w:rsidRPr="008372D5">
        <w:rPr>
          <w:i/>
          <w:iCs/>
        </w:rPr>
        <w:t>58</w:t>
      </w:r>
      <w:r w:rsidRPr="008372D5">
        <w:t>(1), 16–21. https://doi.org/10.1614/WS-09-059.1</w:t>
      </w:r>
    </w:p>
    <w:p w14:paraId="07513EE7" w14:textId="77777777" w:rsidR="008372D5" w:rsidRPr="008372D5" w:rsidRDefault="008372D5" w:rsidP="008372D5">
      <w:pPr>
        <w:pStyle w:val="Bibliography"/>
      </w:pPr>
      <w:proofErr w:type="spellStart"/>
      <w:r w:rsidRPr="008372D5">
        <w:t>Kalandyk</w:t>
      </w:r>
      <w:proofErr w:type="spellEnd"/>
      <w:r w:rsidRPr="008372D5">
        <w:t xml:space="preserve">, A., </w:t>
      </w:r>
      <w:proofErr w:type="spellStart"/>
      <w:r w:rsidRPr="008372D5">
        <w:t>Waligórski</w:t>
      </w:r>
      <w:proofErr w:type="spellEnd"/>
      <w:r w:rsidRPr="008372D5">
        <w:t>, P., &amp; Dubert, F. (2017). Role of the maternal effect phenomena in improving water stress tolerance in narrow-leafed lupine (</w:t>
      </w:r>
      <w:proofErr w:type="spellStart"/>
      <w:r w:rsidRPr="008372D5">
        <w:t>upinus</w:t>
      </w:r>
      <w:proofErr w:type="spellEnd"/>
      <w:r w:rsidRPr="008372D5">
        <w:t xml:space="preserve"> </w:t>
      </w:r>
      <w:proofErr w:type="spellStart"/>
      <w:r w:rsidRPr="008372D5">
        <w:t>angustifolius</w:t>
      </w:r>
      <w:proofErr w:type="spellEnd"/>
      <w:r w:rsidRPr="008372D5">
        <w:t xml:space="preserve">). </w:t>
      </w:r>
      <w:r w:rsidRPr="008372D5">
        <w:rPr>
          <w:i/>
          <w:iCs/>
        </w:rPr>
        <w:t>Plant Breeding</w:t>
      </w:r>
      <w:r w:rsidRPr="008372D5">
        <w:t xml:space="preserve">, </w:t>
      </w:r>
      <w:r w:rsidRPr="008372D5">
        <w:rPr>
          <w:i/>
          <w:iCs/>
        </w:rPr>
        <w:t>136</w:t>
      </w:r>
      <w:r w:rsidRPr="008372D5">
        <w:t>(2), 167–173. https://doi.org/10.1111/pbr.12457</w:t>
      </w:r>
    </w:p>
    <w:p w14:paraId="52E6C9AE" w14:textId="77777777" w:rsidR="008372D5" w:rsidRPr="008372D5" w:rsidRDefault="008372D5" w:rsidP="008372D5">
      <w:pPr>
        <w:pStyle w:val="Bibliography"/>
      </w:pPr>
      <w:r w:rsidRPr="008372D5">
        <w:t xml:space="preserve">Klein, Z., &amp; Mitchell, R. M. (2023). Seed source environment predicts response to water availability in </w:t>
      </w:r>
      <w:r w:rsidRPr="008372D5">
        <w:rPr>
          <w:i/>
          <w:iCs/>
        </w:rPr>
        <w:t>Plantago patagonica</w:t>
      </w:r>
      <w:r w:rsidRPr="008372D5">
        <w:t xml:space="preserve">. </w:t>
      </w:r>
      <w:r w:rsidRPr="008372D5">
        <w:rPr>
          <w:i/>
          <w:iCs/>
        </w:rPr>
        <w:t>Restoration Ecology</w:t>
      </w:r>
      <w:r w:rsidRPr="008372D5">
        <w:t>, 1–11. https://doi.org/10.1111/rec.14002</w:t>
      </w:r>
    </w:p>
    <w:p w14:paraId="7AD40707" w14:textId="77777777" w:rsidR="008372D5" w:rsidRPr="008372D5" w:rsidRDefault="008372D5" w:rsidP="008372D5">
      <w:pPr>
        <w:pStyle w:val="Bibliography"/>
      </w:pPr>
      <w:proofErr w:type="spellStart"/>
      <w:r w:rsidRPr="008372D5">
        <w:lastRenderedPageBreak/>
        <w:t>Kuijper</w:t>
      </w:r>
      <w:proofErr w:type="spellEnd"/>
      <w:r w:rsidRPr="008372D5">
        <w:t xml:space="preserve">, B., &amp; Hoyle, R. B. (2015). When to rely on maternal effects and when on phenotypic plasticity? </w:t>
      </w:r>
      <w:r w:rsidRPr="008372D5">
        <w:rPr>
          <w:i/>
          <w:iCs/>
        </w:rPr>
        <w:t>Evolution; International Journal of Organic Evolution</w:t>
      </w:r>
      <w:r w:rsidRPr="008372D5">
        <w:t xml:space="preserve">, </w:t>
      </w:r>
      <w:r w:rsidRPr="008372D5">
        <w:rPr>
          <w:i/>
          <w:iCs/>
        </w:rPr>
        <w:t>69</w:t>
      </w:r>
      <w:r w:rsidRPr="008372D5">
        <w:t>(4), 950–968. https://doi.org/10.1111/evo.12635</w:t>
      </w:r>
    </w:p>
    <w:p w14:paraId="331E8A2F" w14:textId="77777777" w:rsidR="008372D5" w:rsidRPr="008372D5" w:rsidRDefault="008372D5" w:rsidP="008372D5">
      <w:pPr>
        <w:pStyle w:val="Bibliography"/>
      </w:pPr>
      <w:proofErr w:type="spellStart"/>
      <w:r w:rsidRPr="008372D5">
        <w:t>Lampei</w:t>
      </w:r>
      <w:proofErr w:type="spellEnd"/>
      <w:r w:rsidRPr="008372D5">
        <w:t xml:space="preserve">, C., Metz, J., &amp; </w:t>
      </w:r>
      <w:proofErr w:type="spellStart"/>
      <w:r w:rsidRPr="008372D5">
        <w:t>Tielbörger</w:t>
      </w:r>
      <w:proofErr w:type="spellEnd"/>
      <w:r w:rsidRPr="008372D5">
        <w:t xml:space="preserve">, K. (2017). Clinal population divergence in an adaptive parental environmental effect that adjusts seed banking. </w:t>
      </w:r>
      <w:r w:rsidRPr="008372D5">
        <w:rPr>
          <w:i/>
          <w:iCs/>
        </w:rPr>
        <w:t>New Phytologist</w:t>
      </w:r>
      <w:r w:rsidRPr="008372D5">
        <w:t xml:space="preserve">, </w:t>
      </w:r>
      <w:r w:rsidRPr="008372D5">
        <w:rPr>
          <w:i/>
          <w:iCs/>
        </w:rPr>
        <w:t>214</w:t>
      </w:r>
      <w:r w:rsidRPr="008372D5">
        <w:t>(3), 1230–1244. https://doi.org/10.1111/nph.14436</w:t>
      </w:r>
    </w:p>
    <w:p w14:paraId="35A80378" w14:textId="77777777" w:rsidR="008372D5" w:rsidRPr="008372D5" w:rsidRDefault="008372D5" w:rsidP="008372D5">
      <w:pPr>
        <w:pStyle w:val="Bibliography"/>
      </w:pPr>
      <w:proofErr w:type="spellStart"/>
      <w:r w:rsidRPr="008372D5">
        <w:t>Latzel</w:t>
      </w:r>
      <w:proofErr w:type="spellEnd"/>
      <w:r w:rsidRPr="008372D5">
        <w:t xml:space="preserve">, V., Fischer, M., Groot, M., </w:t>
      </w:r>
      <w:proofErr w:type="spellStart"/>
      <w:r w:rsidRPr="008372D5">
        <w:t>Gutzat</w:t>
      </w:r>
      <w:proofErr w:type="spellEnd"/>
      <w:r w:rsidRPr="008372D5">
        <w:t xml:space="preserve">, R., </w:t>
      </w:r>
      <w:proofErr w:type="spellStart"/>
      <w:r w:rsidRPr="008372D5">
        <w:t>Lampei</w:t>
      </w:r>
      <w:proofErr w:type="spellEnd"/>
      <w:r w:rsidRPr="008372D5">
        <w:t xml:space="preserve">, C., </w:t>
      </w:r>
      <w:proofErr w:type="spellStart"/>
      <w:r w:rsidRPr="008372D5">
        <w:t>Ouborg</w:t>
      </w:r>
      <w:proofErr w:type="spellEnd"/>
      <w:r w:rsidRPr="008372D5">
        <w:t xml:space="preserve">, J., Parepa, M., Schmid, K., Vergeer, P., Zhang, Y., &amp; </w:t>
      </w:r>
      <w:proofErr w:type="spellStart"/>
      <w:r w:rsidRPr="008372D5">
        <w:t>Bossdorf</w:t>
      </w:r>
      <w:proofErr w:type="spellEnd"/>
      <w:r w:rsidRPr="008372D5">
        <w:t xml:space="preserve">, O. (2023). Parental environmental effects are common and strong, but unpredictable, in Arabidopsis thaliana. </w:t>
      </w:r>
      <w:r w:rsidRPr="008372D5">
        <w:rPr>
          <w:i/>
          <w:iCs/>
        </w:rPr>
        <w:t>New Phytologist</w:t>
      </w:r>
      <w:r w:rsidRPr="008372D5">
        <w:t xml:space="preserve">, </w:t>
      </w:r>
      <w:r w:rsidRPr="008372D5">
        <w:rPr>
          <w:i/>
          <w:iCs/>
        </w:rPr>
        <w:t>237</w:t>
      </w:r>
      <w:r w:rsidRPr="008372D5">
        <w:t>(3), 1014–1023. https://doi.org/10.1111/nph.18591</w:t>
      </w:r>
    </w:p>
    <w:p w14:paraId="0999D6A2" w14:textId="77777777" w:rsidR="008372D5" w:rsidRPr="008372D5" w:rsidRDefault="008372D5" w:rsidP="008372D5">
      <w:pPr>
        <w:pStyle w:val="Bibliography"/>
      </w:pPr>
      <w:proofErr w:type="spellStart"/>
      <w:r w:rsidRPr="008372D5">
        <w:t>Latzel</w:t>
      </w:r>
      <w:proofErr w:type="spellEnd"/>
      <w:r w:rsidRPr="008372D5">
        <w:t xml:space="preserve">, V., Janeček, Š., Doležal, J., Klimešová, J., &amp; </w:t>
      </w:r>
      <w:proofErr w:type="spellStart"/>
      <w:r w:rsidRPr="008372D5">
        <w:t>Bossdorf</w:t>
      </w:r>
      <w:proofErr w:type="spellEnd"/>
      <w:r w:rsidRPr="008372D5">
        <w:t xml:space="preserve">, O. (2014). Adaptive transgenerational plasticity in the perennial </w:t>
      </w:r>
      <w:r w:rsidRPr="008372D5">
        <w:rPr>
          <w:i/>
          <w:iCs/>
        </w:rPr>
        <w:t>Plantago lanceolata</w:t>
      </w:r>
      <w:r w:rsidRPr="008372D5">
        <w:t xml:space="preserve">. </w:t>
      </w:r>
      <w:r w:rsidRPr="008372D5">
        <w:rPr>
          <w:i/>
          <w:iCs/>
        </w:rPr>
        <w:t>Oikos</w:t>
      </w:r>
      <w:r w:rsidRPr="008372D5">
        <w:t xml:space="preserve">, </w:t>
      </w:r>
      <w:r w:rsidRPr="008372D5">
        <w:rPr>
          <w:i/>
          <w:iCs/>
        </w:rPr>
        <w:t>123</w:t>
      </w:r>
      <w:r w:rsidRPr="008372D5">
        <w:t>(1), 41–46. https://doi.org/10.1111/j.1600-0706.2013.00537.x</w:t>
      </w:r>
    </w:p>
    <w:p w14:paraId="6DCBB5A1" w14:textId="77777777" w:rsidR="008372D5" w:rsidRPr="008372D5" w:rsidRDefault="008372D5" w:rsidP="008372D5">
      <w:pPr>
        <w:pStyle w:val="Bibliography"/>
      </w:pPr>
      <w:proofErr w:type="spellStart"/>
      <w:r w:rsidRPr="008372D5">
        <w:t>Leimar</w:t>
      </w:r>
      <w:proofErr w:type="spellEnd"/>
      <w:r w:rsidRPr="008372D5">
        <w:t xml:space="preserve">, O., &amp; McNamara, J. M. (2015). The Evolution of Transgenerational Integration of Information in Heterogeneous Environments. </w:t>
      </w:r>
      <w:r w:rsidRPr="008372D5">
        <w:rPr>
          <w:i/>
          <w:iCs/>
        </w:rPr>
        <w:t>The American Naturalist</w:t>
      </w:r>
      <w:r w:rsidRPr="008372D5">
        <w:t xml:space="preserve">, </w:t>
      </w:r>
      <w:r w:rsidRPr="008372D5">
        <w:rPr>
          <w:i/>
          <w:iCs/>
        </w:rPr>
        <w:t>185</w:t>
      </w:r>
      <w:r w:rsidRPr="008372D5">
        <w:t>(3), E55–E69. https://doi.org/10.1086/679575</w:t>
      </w:r>
    </w:p>
    <w:p w14:paraId="3B03C4D8" w14:textId="77777777" w:rsidR="008372D5" w:rsidRPr="008372D5" w:rsidRDefault="008372D5" w:rsidP="008372D5">
      <w:pPr>
        <w:pStyle w:val="Bibliography"/>
      </w:pPr>
      <w:r w:rsidRPr="008372D5">
        <w:t xml:space="preserve">Li, R., Chen, L., Wu, Y., Zhang, R., Baskin, C. C., Baskin, J. M., &amp; Hu, X. (2017). Effects of Cultivar and Maternal Environment on Seed Quality in Vicia sativa. </w:t>
      </w:r>
      <w:r w:rsidRPr="008372D5">
        <w:rPr>
          <w:i/>
          <w:iCs/>
        </w:rPr>
        <w:t>Frontiers in Plant Science</w:t>
      </w:r>
      <w:r w:rsidRPr="008372D5">
        <w:t xml:space="preserve">, </w:t>
      </w:r>
      <w:r w:rsidRPr="008372D5">
        <w:rPr>
          <w:i/>
          <w:iCs/>
        </w:rPr>
        <w:t>8</w:t>
      </w:r>
      <w:r w:rsidRPr="008372D5">
        <w:t>, 1411. https://doi.org/10.3389/fpls.2017.01411</w:t>
      </w:r>
    </w:p>
    <w:p w14:paraId="1AA366C4" w14:textId="77777777" w:rsidR="008372D5" w:rsidRPr="008372D5" w:rsidRDefault="008372D5" w:rsidP="008372D5">
      <w:pPr>
        <w:pStyle w:val="Bibliography"/>
      </w:pPr>
      <w:r w:rsidRPr="008372D5">
        <w:t xml:space="preserve">Louthan, A. M., Doak, D. F., &amp; Angert, A. L. (2015). Where and When do Species Interactions Set Range Limits? </w:t>
      </w:r>
      <w:r w:rsidRPr="008372D5">
        <w:rPr>
          <w:i/>
          <w:iCs/>
        </w:rPr>
        <w:t>Trends in Ecology &amp; Evolution</w:t>
      </w:r>
      <w:r w:rsidRPr="008372D5">
        <w:t xml:space="preserve">, </w:t>
      </w:r>
      <w:r w:rsidRPr="008372D5">
        <w:rPr>
          <w:i/>
          <w:iCs/>
        </w:rPr>
        <w:t>30</w:t>
      </w:r>
      <w:r w:rsidRPr="008372D5">
        <w:t>(12), 780–792. https://doi.org/10.1016/j.tree.2015.09.011</w:t>
      </w:r>
    </w:p>
    <w:p w14:paraId="09AA2DF2" w14:textId="77777777" w:rsidR="008372D5" w:rsidRPr="008372D5" w:rsidRDefault="008372D5" w:rsidP="008372D5">
      <w:pPr>
        <w:pStyle w:val="Bibliography"/>
      </w:pPr>
      <w:proofErr w:type="spellStart"/>
      <w:r w:rsidRPr="008372D5">
        <w:t>Matesanz</w:t>
      </w:r>
      <w:proofErr w:type="spellEnd"/>
      <w:r w:rsidRPr="008372D5">
        <w:t xml:space="preserve">, S., Ramos-Muñoz, M., Rubio Teso, M. L., &amp; </w:t>
      </w:r>
      <w:proofErr w:type="spellStart"/>
      <w:r w:rsidRPr="008372D5">
        <w:t>Iriondo</w:t>
      </w:r>
      <w:proofErr w:type="spellEnd"/>
      <w:r w:rsidRPr="008372D5">
        <w:t xml:space="preserve">, J. M. (2022). Effects of parental drought on offspring fitness vary among populations of a crop wild relative. </w:t>
      </w:r>
      <w:r w:rsidRPr="008372D5">
        <w:rPr>
          <w:i/>
          <w:iCs/>
        </w:rPr>
        <w:t>Proceedings of the Royal Society B: Biological Sciences</w:t>
      </w:r>
      <w:r w:rsidRPr="008372D5">
        <w:t xml:space="preserve">, </w:t>
      </w:r>
      <w:r w:rsidRPr="008372D5">
        <w:rPr>
          <w:i/>
          <w:iCs/>
        </w:rPr>
        <w:t>289</w:t>
      </w:r>
      <w:r w:rsidRPr="008372D5">
        <w:t>(1981), 20220065. https://doi.org/10.1098/rspb.2022.0065</w:t>
      </w:r>
    </w:p>
    <w:p w14:paraId="60B14DFE" w14:textId="77777777" w:rsidR="008372D5" w:rsidRPr="008372D5" w:rsidRDefault="008372D5" w:rsidP="008372D5">
      <w:pPr>
        <w:pStyle w:val="Bibliography"/>
      </w:pPr>
      <w:r w:rsidRPr="008372D5">
        <w:lastRenderedPageBreak/>
        <w:t xml:space="preserve">Mojzes, A., Kalapos, T., &amp; </w:t>
      </w:r>
      <w:proofErr w:type="spellStart"/>
      <w:r w:rsidRPr="008372D5">
        <w:t>Kröel</w:t>
      </w:r>
      <w:proofErr w:type="spellEnd"/>
      <w:r w:rsidRPr="008372D5">
        <w:rPr>
          <w:rFonts w:ascii="Cambria Math" w:hAnsi="Cambria Math" w:cs="Cambria Math"/>
        </w:rPr>
        <w:t>‑</w:t>
      </w:r>
      <w:r w:rsidRPr="008372D5">
        <w:t xml:space="preserve">Dulay, G. (2021). Drought in maternal environment boosts offspring performance in a subordinate annual grass. </w:t>
      </w:r>
      <w:r w:rsidRPr="008372D5">
        <w:rPr>
          <w:i/>
          <w:iCs/>
        </w:rPr>
        <w:t>Environmental and Experimental Botany</w:t>
      </w:r>
      <w:r w:rsidRPr="008372D5">
        <w:t xml:space="preserve">, </w:t>
      </w:r>
      <w:r w:rsidRPr="008372D5">
        <w:rPr>
          <w:i/>
          <w:iCs/>
        </w:rPr>
        <w:t>187</w:t>
      </w:r>
      <w:r w:rsidRPr="008372D5">
        <w:t>, 104472. https://doi.org/10.1016/j.envexpbot.2021.104472</w:t>
      </w:r>
    </w:p>
    <w:p w14:paraId="0D09E224" w14:textId="77777777" w:rsidR="008372D5" w:rsidRPr="008372D5" w:rsidRDefault="008372D5" w:rsidP="008372D5">
      <w:pPr>
        <w:pStyle w:val="Bibliography"/>
      </w:pPr>
      <w:r w:rsidRPr="008372D5">
        <w:t xml:space="preserve">Mousseau, T. A., &amp; Fox, C. W. (1998). </w:t>
      </w:r>
      <w:r w:rsidRPr="008372D5">
        <w:rPr>
          <w:i/>
          <w:iCs/>
        </w:rPr>
        <w:t xml:space="preserve">Maternal Effects </w:t>
      </w:r>
      <w:proofErr w:type="gramStart"/>
      <w:r w:rsidRPr="008372D5">
        <w:rPr>
          <w:i/>
          <w:iCs/>
        </w:rPr>
        <w:t>As</w:t>
      </w:r>
      <w:proofErr w:type="gramEnd"/>
      <w:r w:rsidRPr="008372D5">
        <w:rPr>
          <w:i/>
          <w:iCs/>
        </w:rPr>
        <w:t xml:space="preserve"> Adaptations</w:t>
      </w:r>
      <w:r w:rsidRPr="008372D5">
        <w:t>. Oxford University Press.</w:t>
      </w:r>
    </w:p>
    <w:p w14:paraId="4F3542E3" w14:textId="77777777" w:rsidR="008372D5" w:rsidRPr="008372D5" w:rsidRDefault="008372D5" w:rsidP="008372D5">
      <w:pPr>
        <w:pStyle w:val="Bibliography"/>
      </w:pPr>
      <w:proofErr w:type="spellStart"/>
      <w:r w:rsidRPr="008372D5">
        <w:t>Münzbergová</w:t>
      </w:r>
      <w:proofErr w:type="spellEnd"/>
      <w:r w:rsidRPr="008372D5">
        <w:t xml:space="preserve">, Z., &amp; </w:t>
      </w:r>
      <w:proofErr w:type="spellStart"/>
      <w:r w:rsidRPr="008372D5">
        <w:t>Hadincová</w:t>
      </w:r>
      <w:proofErr w:type="spellEnd"/>
      <w:r w:rsidRPr="008372D5">
        <w:t xml:space="preserve">, V. (2017). Transgenerational plasticity as an important mechanism affecting response of clonal species to changing climate. </w:t>
      </w:r>
      <w:r w:rsidRPr="008372D5">
        <w:rPr>
          <w:i/>
          <w:iCs/>
        </w:rPr>
        <w:t>Ecology and Evolution</w:t>
      </w:r>
      <w:r w:rsidRPr="008372D5">
        <w:t xml:space="preserve">, </w:t>
      </w:r>
      <w:r w:rsidRPr="008372D5">
        <w:rPr>
          <w:i/>
          <w:iCs/>
        </w:rPr>
        <w:t>7</w:t>
      </w:r>
      <w:r w:rsidRPr="008372D5">
        <w:t>(14), 5236–5247. https://doi.org/10.1002/ece3.3105</w:t>
      </w:r>
    </w:p>
    <w:p w14:paraId="4953E711" w14:textId="77777777" w:rsidR="008372D5" w:rsidRPr="008372D5" w:rsidRDefault="008372D5" w:rsidP="008372D5">
      <w:pPr>
        <w:pStyle w:val="Bibliography"/>
      </w:pPr>
      <w:r w:rsidRPr="008372D5">
        <w:t xml:space="preserve">Nicotra, A. B., Atkin, O. K., Bonser, S. P., Davidson, A. M., Finnegan, E. J., Mathesius, U., Poot, P., Purugganan, M. D., Richards, C. L., Valladares, F., &amp; van </w:t>
      </w:r>
      <w:proofErr w:type="spellStart"/>
      <w:r w:rsidRPr="008372D5">
        <w:t>Kleunen</w:t>
      </w:r>
      <w:proofErr w:type="spellEnd"/>
      <w:r w:rsidRPr="008372D5">
        <w:t xml:space="preserve">, M. (2010). Plant phenotypic plasticity in a changing climate. </w:t>
      </w:r>
      <w:r w:rsidRPr="008372D5">
        <w:rPr>
          <w:i/>
          <w:iCs/>
        </w:rPr>
        <w:t>Trends in Plant Science</w:t>
      </w:r>
      <w:r w:rsidRPr="008372D5">
        <w:t xml:space="preserve">, </w:t>
      </w:r>
      <w:r w:rsidRPr="008372D5">
        <w:rPr>
          <w:i/>
          <w:iCs/>
        </w:rPr>
        <w:t>15</w:t>
      </w:r>
      <w:r w:rsidRPr="008372D5">
        <w:t>(12), 684–692. https://doi.org/10.1016/j.tplants.2010.09.008</w:t>
      </w:r>
    </w:p>
    <w:p w14:paraId="32D44088" w14:textId="77777777" w:rsidR="008372D5" w:rsidRPr="008372D5" w:rsidRDefault="008372D5" w:rsidP="008372D5">
      <w:pPr>
        <w:pStyle w:val="Bibliography"/>
      </w:pPr>
      <w:r w:rsidRPr="008372D5">
        <w:t xml:space="preserve">Philippi, T. (1993). Bet-Hedging Germination of Desert Annuals: Beyond the First Year. </w:t>
      </w:r>
      <w:r w:rsidRPr="008372D5">
        <w:rPr>
          <w:i/>
          <w:iCs/>
        </w:rPr>
        <w:t>The American Naturalist</w:t>
      </w:r>
      <w:r w:rsidRPr="008372D5">
        <w:t xml:space="preserve">, </w:t>
      </w:r>
      <w:r w:rsidRPr="008372D5">
        <w:rPr>
          <w:i/>
          <w:iCs/>
        </w:rPr>
        <w:t>142</w:t>
      </w:r>
      <w:r w:rsidRPr="008372D5">
        <w:t>(3), 474–487. https://doi.org/10.1086/285550</w:t>
      </w:r>
    </w:p>
    <w:p w14:paraId="13BC7494" w14:textId="77777777" w:rsidR="008372D5" w:rsidRPr="008372D5" w:rsidRDefault="008372D5" w:rsidP="008372D5">
      <w:pPr>
        <w:pStyle w:val="Bibliography"/>
      </w:pPr>
      <w:r w:rsidRPr="008372D5">
        <w:t xml:space="preserve">Philippi, T., &amp; Seger, J. (1989). Hedging one’s evolutionary bets, revisited. </w:t>
      </w:r>
      <w:r w:rsidRPr="008372D5">
        <w:rPr>
          <w:i/>
          <w:iCs/>
        </w:rPr>
        <w:t>Trends in Ecology &amp; Evolution</w:t>
      </w:r>
      <w:r w:rsidRPr="008372D5">
        <w:t xml:space="preserve">, </w:t>
      </w:r>
      <w:r w:rsidRPr="008372D5">
        <w:rPr>
          <w:i/>
          <w:iCs/>
        </w:rPr>
        <w:t>4</w:t>
      </w:r>
      <w:r w:rsidRPr="008372D5">
        <w:t>(2), 41–44. https://doi.org/10.1016/0169-5347(89)90138-9</w:t>
      </w:r>
    </w:p>
    <w:p w14:paraId="3FD11D12" w14:textId="77777777" w:rsidR="008372D5" w:rsidRPr="008372D5" w:rsidRDefault="008372D5" w:rsidP="008372D5">
      <w:pPr>
        <w:pStyle w:val="Bibliography"/>
      </w:pPr>
      <w:r w:rsidRPr="008372D5">
        <w:t xml:space="preserve">Primack, R. B., &amp; Kang, H. (1989). Measuring Fitness and Natural Selection in Wild Plant Populations. </w:t>
      </w:r>
      <w:r w:rsidRPr="008372D5">
        <w:rPr>
          <w:i/>
          <w:iCs/>
        </w:rPr>
        <w:t>Annual Review of Ecology, Evolution, and Systematics</w:t>
      </w:r>
      <w:r w:rsidRPr="008372D5">
        <w:t xml:space="preserve">, </w:t>
      </w:r>
      <w:r w:rsidRPr="008372D5">
        <w:rPr>
          <w:i/>
          <w:iCs/>
        </w:rPr>
        <w:t>20</w:t>
      </w:r>
      <w:r w:rsidRPr="008372D5">
        <w:t>(Volume 20, 1989), 367–396. https://doi.org/10.1146/annurev.es.20.110189.002055</w:t>
      </w:r>
    </w:p>
    <w:p w14:paraId="54550412" w14:textId="77777777" w:rsidR="008372D5" w:rsidRPr="008372D5" w:rsidRDefault="008372D5" w:rsidP="008372D5">
      <w:pPr>
        <w:pStyle w:val="Bibliography"/>
      </w:pPr>
      <w:proofErr w:type="spellStart"/>
      <w:r w:rsidRPr="008372D5">
        <w:t>Rajjou</w:t>
      </w:r>
      <w:proofErr w:type="spellEnd"/>
      <w:r w:rsidRPr="008372D5">
        <w:t xml:space="preserve">, L., Gallardo, K., </w:t>
      </w:r>
      <w:proofErr w:type="spellStart"/>
      <w:r w:rsidRPr="008372D5">
        <w:t>Debeaujon</w:t>
      </w:r>
      <w:proofErr w:type="spellEnd"/>
      <w:r w:rsidRPr="008372D5">
        <w:t xml:space="preserve">, I., </w:t>
      </w:r>
      <w:proofErr w:type="spellStart"/>
      <w:r w:rsidRPr="008372D5">
        <w:t>Vandekerckhove</w:t>
      </w:r>
      <w:proofErr w:type="spellEnd"/>
      <w:r w:rsidRPr="008372D5">
        <w:t xml:space="preserve">, J., Job, C., &amp; Job, D. (2004). The Effect of α-Amanitin on the Arabidopsis Seed Proteome Highlights the Distinct Roles of Stored and Neosynthesized mRNAs during Germination. </w:t>
      </w:r>
      <w:r w:rsidRPr="008372D5">
        <w:rPr>
          <w:i/>
          <w:iCs/>
        </w:rPr>
        <w:t>Plant Physiology</w:t>
      </w:r>
      <w:r w:rsidRPr="008372D5">
        <w:t xml:space="preserve">, </w:t>
      </w:r>
      <w:r w:rsidRPr="008372D5">
        <w:rPr>
          <w:i/>
          <w:iCs/>
        </w:rPr>
        <w:t>134</w:t>
      </w:r>
      <w:r w:rsidRPr="008372D5">
        <w:t>(4), 1598–1613. https://doi.org/10.1104/pp.103.036293</w:t>
      </w:r>
    </w:p>
    <w:p w14:paraId="5C89F9C8" w14:textId="77777777" w:rsidR="008372D5" w:rsidRPr="008372D5" w:rsidRDefault="008372D5" w:rsidP="008372D5">
      <w:pPr>
        <w:pStyle w:val="Bibliography"/>
      </w:pPr>
      <w:r w:rsidRPr="008372D5">
        <w:t xml:space="preserve">Ramos-Muñoz, M., Blanco-Sánchez, M., </w:t>
      </w:r>
      <w:proofErr w:type="spellStart"/>
      <w:r w:rsidRPr="008372D5">
        <w:t>Pías</w:t>
      </w:r>
      <w:proofErr w:type="spellEnd"/>
      <w:r w:rsidRPr="008372D5">
        <w:t xml:space="preserve">, B., Escudero, A., &amp; </w:t>
      </w:r>
      <w:proofErr w:type="spellStart"/>
      <w:r w:rsidRPr="008372D5">
        <w:t>Matesanz</w:t>
      </w:r>
      <w:proofErr w:type="spellEnd"/>
      <w:r w:rsidRPr="008372D5">
        <w:t xml:space="preserve">, S. (2024). Transgenerational plasticity to drought: Contrasting patterns of non-genetic inheritance </w:t>
      </w:r>
      <w:r w:rsidRPr="008372D5">
        <w:lastRenderedPageBreak/>
        <w:t xml:space="preserve">in two semi-arid Mediterranean shrubs. </w:t>
      </w:r>
      <w:r w:rsidRPr="008372D5">
        <w:rPr>
          <w:i/>
          <w:iCs/>
        </w:rPr>
        <w:t>Annals of Botany</w:t>
      </w:r>
      <w:r w:rsidRPr="008372D5">
        <w:t xml:space="preserve">, </w:t>
      </w:r>
      <w:r w:rsidRPr="008372D5">
        <w:rPr>
          <w:i/>
          <w:iCs/>
        </w:rPr>
        <w:t>134</w:t>
      </w:r>
      <w:r w:rsidRPr="008372D5">
        <w:t>(1), 101–116. https://doi.org/10.1093/aob/mcae039</w:t>
      </w:r>
    </w:p>
    <w:p w14:paraId="3440664B" w14:textId="77777777" w:rsidR="008372D5" w:rsidRPr="008372D5" w:rsidRDefault="008372D5" w:rsidP="008372D5">
      <w:pPr>
        <w:pStyle w:val="Bibliography"/>
      </w:pPr>
      <w:r w:rsidRPr="008372D5">
        <w:t xml:space="preserve">Räsänen, K., &amp; </w:t>
      </w:r>
      <w:proofErr w:type="spellStart"/>
      <w:r w:rsidRPr="008372D5">
        <w:t>Kruuk</w:t>
      </w:r>
      <w:proofErr w:type="spellEnd"/>
      <w:r w:rsidRPr="008372D5">
        <w:t xml:space="preserve">, L. E. B. (2007). Maternal effects and evolution at ecological </w:t>
      </w:r>
      <w:proofErr w:type="gramStart"/>
      <w:r w:rsidRPr="008372D5">
        <w:t>time-scales</w:t>
      </w:r>
      <w:proofErr w:type="gramEnd"/>
      <w:r w:rsidRPr="008372D5">
        <w:t xml:space="preserve">. </w:t>
      </w:r>
      <w:r w:rsidRPr="008372D5">
        <w:rPr>
          <w:i/>
          <w:iCs/>
        </w:rPr>
        <w:t>Functional Ecology</w:t>
      </w:r>
      <w:r w:rsidRPr="008372D5">
        <w:t xml:space="preserve">, </w:t>
      </w:r>
      <w:r w:rsidRPr="008372D5">
        <w:rPr>
          <w:i/>
          <w:iCs/>
        </w:rPr>
        <w:t>21</w:t>
      </w:r>
      <w:r w:rsidRPr="008372D5">
        <w:t>(3), 408–421. https://doi.org/10.1111/j.1365-2435.2007.01246.x</w:t>
      </w:r>
    </w:p>
    <w:p w14:paraId="25A10FA8" w14:textId="77777777" w:rsidR="008372D5" w:rsidRPr="008372D5" w:rsidRDefault="008372D5" w:rsidP="008372D5">
      <w:pPr>
        <w:pStyle w:val="Bibliography"/>
      </w:pPr>
      <w:r w:rsidRPr="008372D5">
        <w:t xml:space="preserve">Reed, T. E., Waples, R. S., Schindler, D. E., Hard, J. J., &amp; Kinnison, M. T. (2010). Phenotypic plasticity and population viability: The importance of environmental predictability. </w:t>
      </w:r>
      <w:r w:rsidRPr="008372D5">
        <w:rPr>
          <w:i/>
          <w:iCs/>
        </w:rPr>
        <w:t>Proceedings of the Royal Society B: Biological Sciences</w:t>
      </w:r>
      <w:r w:rsidRPr="008372D5">
        <w:t xml:space="preserve">, </w:t>
      </w:r>
      <w:r w:rsidRPr="008372D5">
        <w:rPr>
          <w:i/>
          <w:iCs/>
        </w:rPr>
        <w:t>277</w:t>
      </w:r>
      <w:r w:rsidRPr="008372D5">
        <w:t>(1699), 3391–3400. https://doi.org/10.1098/rspb.2010.0771</w:t>
      </w:r>
    </w:p>
    <w:p w14:paraId="2EE273A7" w14:textId="77777777" w:rsidR="008372D5" w:rsidRPr="008372D5" w:rsidRDefault="008372D5" w:rsidP="008372D5">
      <w:pPr>
        <w:pStyle w:val="Bibliography"/>
      </w:pPr>
      <w:proofErr w:type="spellStart"/>
      <w:r w:rsidRPr="008372D5">
        <w:t>Riginos</w:t>
      </w:r>
      <w:proofErr w:type="spellEnd"/>
      <w:r w:rsidRPr="008372D5">
        <w:t xml:space="preserve">, C., Veblen, K. E., Thacker, E. T., Gunnell, K. L., &amp; Monaco, T. A. (2023). Resilience and Resistance Framework Predicts Regional Vegetation Responses to Shrub Reduction Treatments in the Sagebrush Ecosystem. </w:t>
      </w:r>
      <w:r w:rsidRPr="008372D5">
        <w:rPr>
          <w:i/>
          <w:iCs/>
        </w:rPr>
        <w:t>Rangeland Ecology &amp; Management</w:t>
      </w:r>
      <w:r w:rsidRPr="008372D5">
        <w:t xml:space="preserve">, </w:t>
      </w:r>
      <w:r w:rsidRPr="008372D5">
        <w:rPr>
          <w:i/>
          <w:iCs/>
        </w:rPr>
        <w:t>86</w:t>
      </w:r>
      <w:r w:rsidRPr="008372D5">
        <w:t>, 35–43. https://doi.org/10.1016/j.rama.2022.10.008</w:t>
      </w:r>
    </w:p>
    <w:p w14:paraId="407B9C6B" w14:textId="77777777" w:rsidR="008372D5" w:rsidRPr="008372D5" w:rsidRDefault="008372D5" w:rsidP="008372D5">
      <w:pPr>
        <w:pStyle w:val="Bibliography"/>
      </w:pPr>
      <w:r w:rsidRPr="008372D5">
        <w:t>Sánchez-</w:t>
      </w:r>
      <w:proofErr w:type="spellStart"/>
      <w:r w:rsidRPr="008372D5">
        <w:t>Tójar</w:t>
      </w:r>
      <w:proofErr w:type="spellEnd"/>
      <w:r w:rsidRPr="008372D5">
        <w:t xml:space="preserve">, A., </w:t>
      </w:r>
      <w:proofErr w:type="spellStart"/>
      <w:r w:rsidRPr="008372D5">
        <w:t>Lagisz</w:t>
      </w:r>
      <w:proofErr w:type="spellEnd"/>
      <w:r w:rsidRPr="008372D5">
        <w:t xml:space="preserve">, M., Moran, N. P., Nakagawa, S., Noble, D. W. A., &amp; Reinhold, K. (2020). The jury is still out regarding the generality of adaptive ‘transgenerational’ effects. </w:t>
      </w:r>
      <w:r w:rsidRPr="008372D5">
        <w:rPr>
          <w:i/>
          <w:iCs/>
        </w:rPr>
        <w:t>Ecology Letters</w:t>
      </w:r>
      <w:r w:rsidRPr="008372D5">
        <w:t xml:space="preserve">, </w:t>
      </w:r>
      <w:r w:rsidRPr="008372D5">
        <w:rPr>
          <w:i/>
          <w:iCs/>
        </w:rPr>
        <w:t>23</w:t>
      </w:r>
      <w:r w:rsidRPr="008372D5">
        <w:t>(11), 1715–1718. https://doi.org/10.1111/ele.13479</w:t>
      </w:r>
    </w:p>
    <w:p w14:paraId="612C8B09" w14:textId="77777777" w:rsidR="008372D5" w:rsidRPr="008372D5" w:rsidRDefault="008372D5" w:rsidP="008372D5">
      <w:pPr>
        <w:pStyle w:val="Bibliography"/>
      </w:pPr>
      <w:r w:rsidRPr="008372D5">
        <w:t xml:space="preserve">Sandner, T. M., van Braak, J. L., &amp; Matthies, D. (2018). Transgenerational plasticity in Silene vulgaris in response to three types of stress. </w:t>
      </w:r>
      <w:r w:rsidRPr="008372D5">
        <w:rPr>
          <w:i/>
          <w:iCs/>
        </w:rPr>
        <w:t>Plant Biology</w:t>
      </w:r>
      <w:r w:rsidRPr="008372D5">
        <w:t xml:space="preserve">, </w:t>
      </w:r>
      <w:r w:rsidRPr="008372D5">
        <w:rPr>
          <w:i/>
          <w:iCs/>
        </w:rPr>
        <w:t>20</w:t>
      </w:r>
      <w:r w:rsidRPr="008372D5">
        <w:t>(4), 751–758. https://doi.org/10.1111/plb.12721</w:t>
      </w:r>
    </w:p>
    <w:p w14:paraId="04DED421" w14:textId="77777777" w:rsidR="008372D5" w:rsidRPr="008372D5" w:rsidRDefault="008372D5" w:rsidP="008372D5">
      <w:pPr>
        <w:pStyle w:val="Bibliography"/>
      </w:pPr>
      <w:r w:rsidRPr="008372D5">
        <w:t xml:space="preserve">Sharma, N., Koul, P., &amp; Koul, A. K. (1992). Reproductive Biology of Plantago: Shift from Cross- to Self-pollination. </w:t>
      </w:r>
      <w:r w:rsidRPr="008372D5">
        <w:rPr>
          <w:i/>
          <w:iCs/>
        </w:rPr>
        <w:t>Annals of Botany</w:t>
      </w:r>
      <w:r w:rsidRPr="008372D5">
        <w:t xml:space="preserve">, </w:t>
      </w:r>
      <w:r w:rsidRPr="008372D5">
        <w:rPr>
          <w:i/>
          <w:iCs/>
        </w:rPr>
        <w:t>69</w:t>
      </w:r>
      <w:r w:rsidRPr="008372D5">
        <w:t>(1), 7–11. https://doi.org/10.1093/oxfordjournals.aob.a088309</w:t>
      </w:r>
    </w:p>
    <w:p w14:paraId="737CB321" w14:textId="77777777" w:rsidR="008372D5" w:rsidRPr="008372D5" w:rsidRDefault="008372D5" w:rsidP="008372D5">
      <w:pPr>
        <w:pStyle w:val="Bibliography"/>
      </w:pPr>
      <w:r w:rsidRPr="008372D5">
        <w:t xml:space="preserve">Simons, A. M. (2011). Modes of response to environmental change and the elusive empirical evidence for bet hedging. </w:t>
      </w:r>
      <w:r w:rsidRPr="008372D5">
        <w:rPr>
          <w:i/>
          <w:iCs/>
        </w:rPr>
        <w:t>Proceedings of the Royal Society B: Biological Sciences</w:t>
      </w:r>
      <w:r w:rsidRPr="008372D5">
        <w:t xml:space="preserve">, </w:t>
      </w:r>
      <w:r w:rsidRPr="008372D5">
        <w:rPr>
          <w:i/>
          <w:iCs/>
        </w:rPr>
        <w:t>278</w:t>
      </w:r>
      <w:r w:rsidRPr="008372D5">
        <w:t>(1712), 1601–1609. https://doi.org/10.1098/rspb.2011.0176</w:t>
      </w:r>
    </w:p>
    <w:p w14:paraId="11F0DB39" w14:textId="77777777" w:rsidR="008372D5" w:rsidRPr="008372D5" w:rsidRDefault="008372D5" w:rsidP="008372D5">
      <w:pPr>
        <w:pStyle w:val="Bibliography"/>
      </w:pPr>
      <w:r w:rsidRPr="008372D5">
        <w:t xml:space="preserve">Slatkin, M. (1974). Hedging one’s evolutionary bets. </w:t>
      </w:r>
      <w:r w:rsidRPr="008372D5">
        <w:rPr>
          <w:i/>
          <w:iCs/>
        </w:rPr>
        <w:t>Nature</w:t>
      </w:r>
      <w:r w:rsidRPr="008372D5">
        <w:t xml:space="preserve">, </w:t>
      </w:r>
      <w:r w:rsidRPr="008372D5">
        <w:rPr>
          <w:i/>
          <w:iCs/>
        </w:rPr>
        <w:t>250</w:t>
      </w:r>
      <w:r w:rsidRPr="008372D5">
        <w:t>(5469), 704–705. https://doi.org/10.1038/250704b0</w:t>
      </w:r>
    </w:p>
    <w:p w14:paraId="6016D247" w14:textId="77777777" w:rsidR="008372D5" w:rsidRPr="008372D5" w:rsidRDefault="008372D5" w:rsidP="008372D5">
      <w:pPr>
        <w:pStyle w:val="Bibliography"/>
      </w:pPr>
      <w:r w:rsidRPr="008372D5">
        <w:lastRenderedPageBreak/>
        <w:t>Song, Y., Zajic, C. J., Hwang, T., Hakkenberg, C. R., &amp; Zhu, K. (2021). Widespread Mismatch Between Phenology and Climate in Human</w:t>
      </w:r>
      <w:r w:rsidRPr="008372D5">
        <w:rPr>
          <w:rFonts w:ascii="Cambria Math" w:hAnsi="Cambria Math" w:cs="Cambria Math"/>
        </w:rPr>
        <w:t>‐</w:t>
      </w:r>
      <w:r w:rsidRPr="008372D5">
        <w:t xml:space="preserve">Dominated Landscapes. </w:t>
      </w:r>
      <w:r w:rsidRPr="008372D5">
        <w:rPr>
          <w:i/>
          <w:iCs/>
        </w:rPr>
        <w:t>AGU Advances</w:t>
      </w:r>
      <w:r w:rsidRPr="008372D5">
        <w:t xml:space="preserve">, </w:t>
      </w:r>
      <w:r w:rsidRPr="008372D5">
        <w:rPr>
          <w:i/>
          <w:iCs/>
        </w:rPr>
        <w:t>2</w:t>
      </w:r>
      <w:r w:rsidRPr="008372D5">
        <w:t>(4). https://doi.org/10.1029/2021AV000431</w:t>
      </w:r>
    </w:p>
    <w:p w14:paraId="668DCCF3" w14:textId="77777777" w:rsidR="008372D5" w:rsidRPr="008372D5" w:rsidRDefault="008372D5" w:rsidP="008372D5">
      <w:pPr>
        <w:pStyle w:val="Bibliography"/>
      </w:pPr>
      <w:proofErr w:type="spellStart"/>
      <w:r w:rsidRPr="008372D5">
        <w:t>Spinoni</w:t>
      </w:r>
      <w:proofErr w:type="spellEnd"/>
      <w:r w:rsidRPr="008372D5">
        <w:t xml:space="preserve">, J., Barbosa, P., De Jager, A., McCormick, N., Naumann, G., Vogt, J. V., Magni, D., </w:t>
      </w:r>
      <w:proofErr w:type="spellStart"/>
      <w:r w:rsidRPr="008372D5">
        <w:t>Masante</w:t>
      </w:r>
      <w:proofErr w:type="spellEnd"/>
      <w:r w:rsidRPr="008372D5">
        <w:t xml:space="preserve">, D., &amp; </w:t>
      </w:r>
      <w:proofErr w:type="spellStart"/>
      <w:r w:rsidRPr="008372D5">
        <w:t>Mazzeschi</w:t>
      </w:r>
      <w:proofErr w:type="spellEnd"/>
      <w:r w:rsidRPr="008372D5">
        <w:t xml:space="preserve">, M. (2019). A new global database of meteorological drought events from 1951 to 2016. </w:t>
      </w:r>
      <w:r w:rsidRPr="008372D5">
        <w:rPr>
          <w:i/>
          <w:iCs/>
        </w:rPr>
        <w:t>Journal of Hydrology: Regional Studies</w:t>
      </w:r>
      <w:r w:rsidRPr="008372D5">
        <w:t xml:space="preserve">, </w:t>
      </w:r>
      <w:r w:rsidRPr="008372D5">
        <w:rPr>
          <w:i/>
          <w:iCs/>
        </w:rPr>
        <w:t>22</w:t>
      </w:r>
      <w:r w:rsidRPr="008372D5">
        <w:t>, 100593. https://doi.org/10.1016/j.ejrh.2019.100593</w:t>
      </w:r>
    </w:p>
    <w:p w14:paraId="68FC7A57" w14:textId="77777777" w:rsidR="008372D5" w:rsidRPr="008372D5" w:rsidRDefault="008372D5" w:rsidP="008372D5">
      <w:pPr>
        <w:pStyle w:val="Bibliography"/>
      </w:pPr>
      <w:r w:rsidRPr="008372D5">
        <w:t xml:space="preserve">Sultan, S. E. (1987). Evolutionary Implications of Phenotypic Plasticity in Plants. In M. K. Hecht, B. Wallace, &amp; G. T. Prance (Eds.), </w:t>
      </w:r>
      <w:r w:rsidRPr="008372D5">
        <w:rPr>
          <w:i/>
          <w:iCs/>
        </w:rPr>
        <w:t>Evolutionary Biology</w:t>
      </w:r>
      <w:r w:rsidRPr="008372D5">
        <w:t xml:space="preserve"> (pp. 127–178). Springer US. https://doi.org/10.1007/978-1-4615-6986-2_7</w:t>
      </w:r>
    </w:p>
    <w:p w14:paraId="38EE434F" w14:textId="77777777" w:rsidR="008372D5" w:rsidRPr="008372D5" w:rsidRDefault="008372D5" w:rsidP="008372D5">
      <w:pPr>
        <w:pStyle w:val="Bibliography"/>
      </w:pPr>
      <w:r w:rsidRPr="008372D5">
        <w:t xml:space="preserve">Sultan, S. E., Barton, K., &amp; Wilczek, A. M. (2009). Contrasting patterns of transgenerational plasticity in ecologically distinct congeners. </w:t>
      </w:r>
      <w:r w:rsidRPr="008372D5">
        <w:rPr>
          <w:i/>
          <w:iCs/>
        </w:rPr>
        <w:t>Ecology</w:t>
      </w:r>
      <w:r w:rsidRPr="008372D5">
        <w:t xml:space="preserve">, </w:t>
      </w:r>
      <w:r w:rsidRPr="008372D5">
        <w:rPr>
          <w:i/>
          <w:iCs/>
        </w:rPr>
        <w:t>90</w:t>
      </w:r>
      <w:r w:rsidRPr="008372D5">
        <w:t>(7), 1831–1839. https://doi.org/10.1890/08-1064.1</w:t>
      </w:r>
    </w:p>
    <w:p w14:paraId="2798F02A" w14:textId="77777777" w:rsidR="008372D5" w:rsidRPr="008372D5" w:rsidRDefault="008372D5" w:rsidP="008372D5">
      <w:pPr>
        <w:pStyle w:val="Bibliography"/>
      </w:pPr>
      <w:r w:rsidRPr="008372D5">
        <w:t xml:space="preserve">Uller, T. (2008). Developmental plasticity and the evolution of parental effects. </w:t>
      </w:r>
      <w:r w:rsidRPr="008372D5">
        <w:rPr>
          <w:i/>
          <w:iCs/>
        </w:rPr>
        <w:t>Trends in Ecology &amp; Evolution</w:t>
      </w:r>
      <w:r w:rsidRPr="008372D5">
        <w:t xml:space="preserve">, </w:t>
      </w:r>
      <w:r w:rsidRPr="008372D5">
        <w:rPr>
          <w:i/>
          <w:iCs/>
        </w:rPr>
        <w:t>23</w:t>
      </w:r>
      <w:r w:rsidRPr="008372D5">
        <w:t>(8), 432–438. https://doi.org/10.1016/j.tree.2008.04.005</w:t>
      </w:r>
    </w:p>
    <w:p w14:paraId="31423328" w14:textId="77777777" w:rsidR="008372D5" w:rsidRPr="008372D5" w:rsidRDefault="008372D5" w:rsidP="008372D5">
      <w:pPr>
        <w:pStyle w:val="Bibliography"/>
      </w:pPr>
      <w:r w:rsidRPr="008372D5">
        <w:t xml:space="preserve">Uller, T., Nakagawa, S., &amp; English, S. (2013). Weak evidence for anticipatory parental effects in plants and animals. </w:t>
      </w:r>
      <w:r w:rsidRPr="008372D5">
        <w:rPr>
          <w:i/>
          <w:iCs/>
        </w:rPr>
        <w:t>Journal of Evolutionary Biology</w:t>
      </w:r>
      <w:r w:rsidRPr="008372D5">
        <w:t xml:space="preserve">, </w:t>
      </w:r>
      <w:r w:rsidRPr="008372D5">
        <w:rPr>
          <w:i/>
          <w:iCs/>
        </w:rPr>
        <w:t>26</w:t>
      </w:r>
      <w:r w:rsidRPr="008372D5">
        <w:t>(10), 2161–2170. https://doi.org/10.1111/jeb.12212</w:t>
      </w:r>
    </w:p>
    <w:p w14:paraId="53B14C56" w14:textId="77777777" w:rsidR="008372D5" w:rsidRPr="008372D5" w:rsidRDefault="008372D5" w:rsidP="008372D5">
      <w:pPr>
        <w:pStyle w:val="Bibliography"/>
      </w:pPr>
      <w:r w:rsidRPr="008372D5">
        <w:t xml:space="preserve">Valladares, F., Sanchez-Gomez, D., &amp; Zavala, M. A. (2006). Quantitative Estimation of Phenotypic Plasticity: Bridging the Gap between the Evolutionary Concept and Its Ecological Applications. </w:t>
      </w:r>
      <w:r w:rsidRPr="008372D5">
        <w:rPr>
          <w:i/>
          <w:iCs/>
        </w:rPr>
        <w:t>Journal of Ecology</w:t>
      </w:r>
      <w:r w:rsidRPr="008372D5">
        <w:t xml:space="preserve">, </w:t>
      </w:r>
      <w:r w:rsidRPr="008372D5">
        <w:rPr>
          <w:i/>
          <w:iCs/>
        </w:rPr>
        <w:t>94</w:t>
      </w:r>
      <w:r w:rsidRPr="008372D5">
        <w:t>(6), 1103–1116.</w:t>
      </w:r>
    </w:p>
    <w:p w14:paraId="53CA7208" w14:textId="77777777" w:rsidR="008372D5" w:rsidRPr="008372D5" w:rsidRDefault="008372D5" w:rsidP="008372D5">
      <w:pPr>
        <w:pStyle w:val="Bibliography"/>
      </w:pPr>
      <w:r w:rsidRPr="008372D5">
        <w:t xml:space="preserve">Venable, D. L. (2007). BET HEDGING IN A GUILD OF DESERT ANNUALS. </w:t>
      </w:r>
      <w:r w:rsidRPr="008372D5">
        <w:rPr>
          <w:i/>
          <w:iCs/>
        </w:rPr>
        <w:t>Ecology</w:t>
      </w:r>
      <w:r w:rsidRPr="008372D5">
        <w:t xml:space="preserve">, </w:t>
      </w:r>
      <w:r w:rsidRPr="008372D5">
        <w:rPr>
          <w:i/>
          <w:iCs/>
        </w:rPr>
        <w:t>88</w:t>
      </w:r>
      <w:r w:rsidRPr="008372D5">
        <w:t>(5), 1086–1090. https://doi.org/10.1890/06-1495</w:t>
      </w:r>
    </w:p>
    <w:p w14:paraId="1885813D" w14:textId="77777777" w:rsidR="008372D5" w:rsidRPr="008372D5" w:rsidRDefault="008372D5" w:rsidP="008372D5">
      <w:pPr>
        <w:pStyle w:val="Bibliography"/>
      </w:pPr>
      <w:r w:rsidRPr="008372D5">
        <w:t xml:space="preserve">Venable, D. L., &amp; Brown, J. S. (1988). The Selective Interactions of Dispersal, Dormancy, and Seed Size as Adaptations for Reducing Risk in Variable Environments. </w:t>
      </w:r>
      <w:r w:rsidRPr="008372D5">
        <w:rPr>
          <w:i/>
          <w:iCs/>
        </w:rPr>
        <w:t>The American Naturalist</w:t>
      </w:r>
      <w:r w:rsidRPr="008372D5">
        <w:t xml:space="preserve">, </w:t>
      </w:r>
      <w:r w:rsidRPr="008372D5">
        <w:rPr>
          <w:i/>
          <w:iCs/>
        </w:rPr>
        <w:t>131</w:t>
      </w:r>
      <w:r w:rsidRPr="008372D5">
        <w:t>(3), 360–384. https://doi.org/10.1086/284795</w:t>
      </w:r>
    </w:p>
    <w:p w14:paraId="54BBBCF4" w14:textId="77777777" w:rsidR="008372D5" w:rsidRPr="008372D5" w:rsidRDefault="008372D5" w:rsidP="008372D5">
      <w:pPr>
        <w:pStyle w:val="Bibliography"/>
      </w:pPr>
      <w:proofErr w:type="spellStart"/>
      <w:r w:rsidRPr="008372D5">
        <w:lastRenderedPageBreak/>
        <w:t>Volaire</w:t>
      </w:r>
      <w:proofErr w:type="spellEnd"/>
      <w:r w:rsidRPr="008372D5">
        <w:t xml:space="preserve">, F. (2018). A unified framework of plant adaptive strategies to drought: Crossing scales and disciplines. </w:t>
      </w:r>
      <w:r w:rsidRPr="008372D5">
        <w:rPr>
          <w:i/>
          <w:iCs/>
        </w:rPr>
        <w:t>Global Change Biology</w:t>
      </w:r>
      <w:r w:rsidRPr="008372D5">
        <w:t xml:space="preserve">, </w:t>
      </w:r>
      <w:r w:rsidRPr="008372D5">
        <w:rPr>
          <w:i/>
          <w:iCs/>
        </w:rPr>
        <w:t>24</w:t>
      </w:r>
      <w:r w:rsidRPr="008372D5">
        <w:t>(7), 2929–2938. https://doi.org/10.1111/gcb.14062</w:t>
      </w:r>
    </w:p>
    <w:p w14:paraId="414CB488" w14:textId="77777777" w:rsidR="008372D5" w:rsidRPr="008372D5" w:rsidRDefault="008372D5" w:rsidP="008372D5">
      <w:pPr>
        <w:pStyle w:val="Bibliography"/>
      </w:pPr>
      <w:proofErr w:type="spellStart"/>
      <w:r w:rsidRPr="008372D5">
        <w:t>Wadgymar</w:t>
      </w:r>
      <w:proofErr w:type="spellEnd"/>
      <w:r w:rsidRPr="008372D5">
        <w:t xml:space="preserve">, S. M., Mactavish, R. M., &amp; Anderson, J. T. (2018). Transgenerational and Within-Generation Plasticity in Response to Climate Change: Insights from a Manipulative Field Experiment across an Elevational Gradient. </w:t>
      </w:r>
      <w:r w:rsidRPr="008372D5">
        <w:rPr>
          <w:i/>
          <w:iCs/>
        </w:rPr>
        <w:t>The American Naturalist</w:t>
      </w:r>
      <w:r w:rsidRPr="008372D5">
        <w:t xml:space="preserve">, </w:t>
      </w:r>
      <w:r w:rsidRPr="008372D5">
        <w:rPr>
          <w:i/>
          <w:iCs/>
        </w:rPr>
        <w:t>192</w:t>
      </w:r>
      <w:r w:rsidRPr="008372D5">
        <w:t>(6), 698–714. https://doi.org/10.1086/700097</w:t>
      </w:r>
    </w:p>
    <w:p w14:paraId="36B6A1B8" w14:textId="77777777" w:rsidR="008372D5" w:rsidRPr="008372D5" w:rsidRDefault="008372D5" w:rsidP="008372D5">
      <w:pPr>
        <w:pStyle w:val="Bibliography"/>
      </w:pPr>
      <w:r w:rsidRPr="008372D5">
        <w:t xml:space="preserve">Westoby, M. (1998). A leaf-height-seed (LHS) plant ecology strategy scheme. </w:t>
      </w:r>
      <w:r w:rsidRPr="008372D5">
        <w:rPr>
          <w:i/>
          <w:iCs/>
        </w:rPr>
        <w:t>Plant and Soil</w:t>
      </w:r>
      <w:r w:rsidRPr="008372D5">
        <w:t xml:space="preserve">, </w:t>
      </w:r>
      <w:r w:rsidRPr="008372D5">
        <w:rPr>
          <w:i/>
          <w:iCs/>
        </w:rPr>
        <w:t>199</w:t>
      </w:r>
      <w:r w:rsidRPr="008372D5">
        <w:t>(2), 213–227. https://doi.org/10.1023/A:1004327224729</w:t>
      </w:r>
    </w:p>
    <w:p w14:paraId="1766E14B" w14:textId="77777777" w:rsidR="008372D5" w:rsidRPr="008372D5" w:rsidRDefault="008372D5" w:rsidP="008372D5">
      <w:pPr>
        <w:pStyle w:val="Bibliography"/>
      </w:pPr>
      <w:r w:rsidRPr="008372D5">
        <w:t xml:space="preserve">Wood, T. E., Doherty, K., &amp; Padgett, W. (2015). Development of Native Plant Materials for Restoration and Rehabilitation of Colorado Plateau Ecosystems. </w:t>
      </w:r>
      <w:r w:rsidRPr="008372D5">
        <w:rPr>
          <w:i/>
          <w:iCs/>
        </w:rPr>
        <w:t>Natural Areas Journal</w:t>
      </w:r>
      <w:r w:rsidRPr="008372D5">
        <w:t xml:space="preserve">, </w:t>
      </w:r>
      <w:r w:rsidRPr="008372D5">
        <w:rPr>
          <w:i/>
          <w:iCs/>
        </w:rPr>
        <w:t>35</w:t>
      </w:r>
      <w:r w:rsidRPr="008372D5">
        <w:t>(1), 134–150. https://doi.org/10.3375/043.035.0117</w:t>
      </w:r>
    </w:p>
    <w:p w14:paraId="60DDBEBB" w14:textId="77777777" w:rsidR="008372D5" w:rsidRPr="008372D5" w:rsidRDefault="008372D5" w:rsidP="008372D5">
      <w:pPr>
        <w:pStyle w:val="Bibliography"/>
      </w:pPr>
      <w:r w:rsidRPr="008372D5">
        <w:t xml:space="preserve">Wright, I. J., Reich, P. B., Westoby, M., Ackerly, D. D., Baruch, Z., Bongers, F., Cavender-Bares, J., Chapin, T., Cornelissen, J. H. C., Diemer, M., </w:t>
      </w:r>
      <w:proofErr w:type="spellStart"/>
      <w:r w:rsidRPr="008372D5">
        <w:t>Flexas</w:t>
      </w:r>
      <w:proofErr w:type="spellEnd"/>
      <w:r w:rsidRPr="008372D5">
        <w:t xml:space="preserve">, J., Garnier, E., Groom, P. K., Gulias, J., </w:t>
      </w:r>
      <w:proofErr w:type="spellStart"/>
      <w:r w:rsidRPr="008372D5">
        <w:t>Hikosaka</w:t>
      </w:r>
      <w:proofErr w:type="spellEnd"/>
      <w:r w:rsidRPr="008372D5">
        <w:t xml:space="preserve">, K., Lamont, B. B., Lee, T., Lee, W., Lusk, C., … Villar, R. (2004). The worldwide leaf economics spectrum. </w:t>
      </w:r>
      <w:r w:rsidRPr="008372D5">
        <w:rPr>
          <w:i/>
          <w:iCs/>
        </w:rPr>
        <w:t>Nature</w:t>
      </w:r>
      <w:r w:rsidRPr="008372D5">
        <w:t xml:space="preserve">, </w:t>
      </w:r>
      <w:r w:rsidRPr="008372D5">
        <w:rPr>
          <w:i/>
          <w:iCs/>
        </w:rPr>
        <w:t>428</w:t>
      </w:r>
      <w:r w:rsidRPr="008372D5">
        <w:t>(6985), 821–827. https://doi.org/10.1038/nature02403</w:t>
      </w:r>
    </w:p>
    <w:p w14:paraId="35EAE686" w14:textId="77777777" w:rsidR="008372D5" w:rsidRPr="008372D5" w:rsidRDefault="008372D5" w:rsidP="008372D5">
      <w:pPr>
        <w:pStyle w:val="Bibliography"/>
      </w:pPr>
      <w:r w:rsidRPr="008372D5">
        <w:t xml:space="preserve">Yin, J., Zhou, M., Lin, Z., Li, Q. Q., &amp; Zhang, Y.-Y. (2019). Transgenerational effects benefit offspring across diverse environments: A meta-analysis in plants and animals. </w:t>
      </w:r>
      <w:r w:rsidRPr="008372D5">
        <w:rPr>
          <w:i/>
          <w:iCs/>
        </w:rPr>
        <w:t>Ecology Letters</w:t>
      </w:r>
      <w:r w:rsidRPr="008372D5">
        <w:t xml:space="preserve">, </w:t>
      </w:r>
      <w:r w:rsidRPr="008372D5">
        <w:rPr>
          <w:i/>
          <w:iCs/>
        </w:rPr>
        <w:t>22</w:t>
      </w:r>
      <w:r w:rsidRPr="008372D5">
        <w:t>(11), 1976–1986. https://doi.org/10.1111/ele.13373</w:t>
      </w:r>
    </w:p>
    <w:p w14:paraId="6C10E6D0" w14:textId="0F9A6D50" w:rsidR="00051FE8" w:rsidRPr="00D227DE" w:rsidRDefault="00051FE8" w:rsidP="008372D5">
      <w:pPr>
        <w:pStyle w:val="Bibliography"/>
        <w:rPr>
          <w:rFonts w:ascii="Times New Roman" w:hAnsi="Times New Roman" w:cs="Times New Roman"/>
          <w:sz w:val="24"/>
          <w:szCs w:val="24"/>
        </w:rPr>
      </w:pPr>
      <w:r w:rsidRPr="00D227DE">
        <w:rPr>
          <w:rFonts w:ascii="Times New Roman" w:hAnsi="Times New Roman" w:cs="Times New Roman"/>
          <w:sz w:val="24"/>
          <w:szCs w:val="24"/>
        </w:rPr>
        <w:fldChar w:fldCharType="end"/>
      </w:r>
    </w:p>
    <w:p w14:paraId="0C422535" w14:textId="77777777" w:rsidR="00051FE8" w:rsidRPr="00D227DE" w:rsidRDefault="00051FE8" w:rsidP="00D227DE">
      <w:pPr>
        <w:rPr>
          <w:b/>
          <w:bCs/>
        </w:rPr>
      </w:pPr>
      <w:r w:rsidRPr="00D227DE">
        <w:rPr>
          <w:b/>
          <w:bCs/>
        </w:rPr>
        <w:br w:type="page"/>
      </w:r>
    </w:p>
    <w:p w14:paraId="347C0E6B" w14:textId="6D706791" w:rsidR="00051FE8" w:rsidRPr="00D227DE" w:rsidRDefault="00051FE8" w:rsidP="00D227DE">
      <w:pPr>
        <w:rPr>
          <w:b/>
          <w:bCs/>
        </w:rPr>
      </w:pPr>
      <w:r w:rsidRPr="00D227DE">
        <w:rPr>
          <w:b/>
          <w:bCs/>
        </w:rPr>
        <w:lastRenderedPageBreak/>
        <w:t>TO ADD IN AT END:</w:t>
      </w:r>
    </w:p>
    <w:p w14:paraId="1641FA5D" w14:textId="77777777" w:rsidR="00051FE8" w:rsidRPr="00D227DE" w:rsidRDefault="00051FE8" w:rsidP="00D227DE">
      <w:proofErr w:type="spellStart"/>
      <w:r w:rsidRPr="00D227DE">
        <w:t>SEINet</w:t>
      </w:r>
      <w:proofErr w:type="spellEnd"/>
      <w:r w:rsidRPr="00D227DE">
        <w:t xml:space="preserve"> Portal Network. 2024. http/</w:t>
      </w:r>
      <w:proofErr w:type="gramStart"/>
      <w:r w:rsidRPr="00D227DE">
        <w:t>/:swbiodiversity.org/</w:t>
      </w:r>
      <w:proofErr w:type="spellStart"/>
      <w:r w:rsidRPr="00D227DE">
        <w:t>seinet</w:t>
      </w:r>
      <w:proofErr w:type="spellEnd"/>
      <w:r w:rsidRPr="00D227DE">
        <w:t>/</w:t>
      </w:r>
      <w:proofErr w:type="spellStart"/>
      <w:r w:rsidRPr="00D227DE">
        <w:t>index.php</w:t>
      </w:r>
      <w:proofErr w:type="spellEnd"/>
      <w:proofErr w:type="gramEnd"/>
      <w:r w:rsidRPr="00D227DE">
        <w:t>. Accessed on August 22, 2024.</w:t>
      </w:r>
    </w:p>
    <w:p w14:paraId="7C2E6CF1" w14:textId="77777777" w:rsidR="00051FE8" w:rsidRPr="00D227DE" w:rsidRDefault="00051FE8" w:rsidP="00D227DE"/>
    <w:p w14:paraId="1C164B5F" w14:textId="77777777" w:rsidR="00051FE8" w:rsidRPr="00D227DE" w:rsidRDefault="00051FE8" w:rsidP="00D227DE">
      <w:r w:rsidRPr="00D227DE">
        <w:t xml:space="preserve">Stuewe &amp; Sons. 2024. Tangent, OR, USA. Accessed on August 22, 2024. </w:t>
      </w:r>
    </w:p>
    <w:p w14:paraId="1E562BB1" w14:textId="77777777" w:rsidR="00051FE8" w:rsidRPr="00D227DE" w:rsidRDefault="00051FE8" w:rsidP="00D227DE">
      <w:r w:rsidRPr="00D227DE">
        <w:t>PRISM Climate Group, Oregon State University, https://prism.oregonstate.edu, data created on Feb 4, 2022.</w:t>
      </w:r>
    </w:p>
    <w:p w14:paraId="6AD6F745" w14:textId="77777777" w:rsidR="00051FE8" w:rsidRPr="00D227DE" w:rsidRDefault="00051FE8" w:rsidP="00D227DE"/>
    <w:p w14:paraId="47FB05B2" w14:textId="0D32749C" w:rsidR="00051FE8" w:rsidRPr="00D227DE" w:rsidRDefault="00051FE8" w:rsidP="00D227DE">
      <w:r w:rsidRPr="00D227DE">
        <w:t xml:space="preserve">R Core Team (2023). </w:t>
      </w:r>
      <w:r w:rsidRPr="00D227DE">
        <w:rPr>
          <w:i/>
          <w:iCs/>
        </w:rPr>
        <w:t>R: A Language and Environment for Statistical Computing</w:t>
      </w:r>
      <w:r w:rsidRPr="00D227DE">
        <w:t xml:space="preserve">. R Foundation for Statistical Computing, Vienna, Austria. </w:t>
      </w:r>
      <w:hyperlink r:id="rId70" w:history="1">
        <w:r w:rsidRPr="00D227DE">
          <w:rPr>
            <w:rStyle w:val="Hyperlink"/>
          </w:rPr>
          <w:t>https://www.R-project.org/</w:t>
        </w:r>
      </w:hyperlink>
      <w:r w:rsidRPr="00D227DE">
        <w:t>. R version 4.3.1 (2023-06-16).</w:t>
      </w:r>
    </w:p>
    <w:p w14:paraId="041651E3" w14:textId="77777777" w:rsidR="00051FE8" w:rsidRPr="00D227DE" w:rsidRDefault="00051FE8" w:rsidP="00D227DE"/>
    <w:p w14:paraId="67502B3C" w14:textId="77777777" w:rsidR="00051FE8" w:rsidRPr="00D227DE" w:rsidRDefault="00051FE8" w:rsidP="00D227DE">
      <w:r w:rsidRPr="00D227DE">
        <w:t xml:space="preserve">Douglas Bates, Martin </w:t>
      </w:r>
      <w:proofErr w:type="spellStart"/>
      <w:r w:rsidRPr="00D227DE">
        <w:t>Maechler</w:t>
      </w:r>
      <w:proofErr w:type="spellEnd"/>
      <w:r w:rsidRPr="00D227DE">
        <w:t>, Ben Bolker, Steve Walker (2015). Fitting Linear Mixed-Effects Models Using lme4. Journal of Statistical Software, 67(1), 1-48. doi:10.18637/</w:t>
      </w:r>
      <w:proofErr w:type="gramStart"/>
      <w:r w:rsidRPr="00D227DE">
        <w:t>jss.v067.i</w:t>
      </w:r>
      <w:proofErr w:type="gramEnd"/>
      <w:r w:rsidRPr="00D227DE">
        <w:t>01.</w:t>
      </w:r>
    </w:p>
    <w:p w14:paraId="0997785D" w14:textId="77777777" w:rsidR="00051FE8" w:rsidRPr="00D227DE" w:rsidRDefault="00051FE8" w:rsidP="00D227DE"/>
    <w:p w14:paraId="12F139EA" w14:textId="77777777" w:rsidR="00051FE8" w:rsidRPr="00D227DE" w:rsidRDefault="00051FE8" w:rsidP="00D227DE">
      <w:proofErr w:type="spellStart"/>
      <w:r w:rsidRPr="00D227DE">
        <w:t>Bartoń</w:t>
      </w:r>
      <w:proofErr w:type="spellEnd"/>
      <w:r w:rsidRPr="00D227DE">
        <w:t xml:space="preserve"> K (2023). </w:t>
      </w:r>
      <w:proofErr w:type="spellStart"/>
      <w:r w:rsidRPr="00D227DE">
        <w:t>MuMIn</w:t>
      </w:r>
      <w:proofErr w:type="spellEnd"/>
      <w:r w:rsidRPr="00D227DE">
        <w:t>: Multi-Model Inference. R package version 1.47.5, &lt;https://CRAN.R-project.org/package=MuMIn&gt;.</w:t>
      </w:r>
    </w:p>
    <w:p w14:paraId="4B478D57" w14:textId="77777777" w:rsidR="00051FE8" w:rsidRPr="00D227DE" w:rsidRDefault="00051FE8" w:rsidP="00D227DE"/>
    <w:p w14:paraId="13061973" w14:textId="77777777" w:rsidR="00051FE8" w:rsidRPr="00D227DE" w:rsidRDefault="00051FE8" w:rsidP="00D227DE">
      <w:proofErr w:type="spellStart"/>
      <w:r w:rsidRPr="00D227DE">
        <w:t>Ameztegui</w:t>
      </w:r>
      <w:proofErr w:type="spellEnd"/>
      <w:r w:rsidRPr="00D227DE">
        <w:t>, A (2017) Plasticity: An R package to determine several plasticity indices. GitHub repository, </w:t>
      </w:r>
      <w:hyperlink r:id="rId71" w:history="1">
        <w:r w:rsidRPr="00D227DE">
          <w:rPr>
            <w:rStyle w:val="Hyperlink"/>
          </w:rPr>
          <w:t>https://github.com/ameztegui/Plasticity</w:t>
        </w:r>
      </w:hyperlink>
    </w:p>
    <w:p w14:paraId="6C0B1842" w14:textId="77777777" w:rsidR="00051FE8" w:rsidRPr="00D227DE" w:rsidRDefault="00051FE8" w:rsidP="00D227DE"/>
    <w:p w14:paraId="00AE80C2" w14:textId="77777777" w:rsidR="00051FE8" w:rsidRPr="00D227DE" w:rsidRDefault="00051FE8" w:rsidP="00D227DE">
      <w:r w:rsidRPr="00D227DE">
        <w:t xml:space="preserve">Mollie E. Brooks, Kasper Kristensen, Koen J. van Benthem, Arni Magnusson, Casper W. Berg, Anders Nielsen, Hans J. Skaug, Martin </w:t>
      </w:r>
      <w:proofErr w:type="spellStart"/>
      <w:r w:rsidRPr="00D227DE">
        <w:t>Maechler</w:t>
      </w:r>
      <w:proofErr w:type="spellEnd"/>
      <w:r w:rsidRPr="00D227DE">
        <w:t xml:space="preserve"> and Benjamin M. Bolker (2017). </w:t>
      </w:r>
      <w:proofErr w:type="spellStart"/>
      <w:r w:rsidRPr="00D227DE">
        <w:t>glmmTMB</w:t>
      </w:r>
      <w:proofErr w:type="spellEnd"/>
      <w:r w:rsidRPr="00D227DE">
        <w:t xml:space="preserve"> Balances Speed and Flexibility Among Packages for Zero-inflated Generalized Linear Mixed Modeling. The R Journal, 9(2), 378-400. </w:t>
      </w:r>
      <w:proofErr w:type="spellStart"/>
      <w:r w:rsidRPr="00D227DE">
        <w:t>doi</w:t>
      </w:r>
      <w:proofErr w:type="spellEnd"/>
      <w:r w:rsidRPr="00D227DE">
        <w:t>: 10.32614/RJ-2017-066.</w:t>
      </w:r>
    </w:p>
    <w:p w14:paraId="418E51CB" w14:textId="77777777" w:rsidR="00051FE8" w:rsidRPr="00D227DE" w:rsidRDefault="00051FE8" w:rsidP="00D227DE"/>
    <w:p w14:paraId="0BE49EE2" w14:textId="77777777" w:rsidR="00051FE8" w:rsidRPr="00D227DE" w:rsidRDefault="00051FE8" w:rsidP="00D227DE">
      <w:pPr>
        <w:rPr>
          <w:lang w:val="fr-FR"/>
        </w:rPr>
      </w:pPr>
      <w:r w:rsidRPr="00D227DE">
        <w:t>Lenth R (2024). _</w:t>
      </w:r>
      <w:proofErr w:type="spellStart"/>
      <w:r w:rsidRPr="00D227DE">
        <w:t>emmeans</w:t>
      </w:r>
      <w:proofErr w:type="spellEnd"/>
      <w:r w:rsidRPr="00D227DE">
        <w:t xml:space="preserve">: Estimated Marginal Means, aka Least-Squares Means_. </w:t>
      </w:r>
      <w:r w:rsidRPr="00D227DE">
        <w:rPr>
          <w:lang w:val="fr-FR"/>
        </w:rPr>
        <w:t>R package version 1.10.5, &lt;https://CRAN.R-project.org/package=emmeans&gt;.</w:t>
      </w:r>
    </w:p>
    <w:p w14:paraId="5CB003A4" w14:textId="77777777" w:rsidR="00051FE8" w:rsidRPr="00D227DE" w:rsidRDefault="00051FE8" w:rsidP="00D227DE"/>
    <w:p w14:paraId="1BC5AEC2" w14:textId="77777777" w:rsidR="00660B24" w:rsidRDefault="007E70B7" w:rsidP="00AB35B1">
      <w:r w:rsidRPr="00D227DE">
        <w:t xml:space="preserve">Koller, D. (1972). “Environmental control of seed germination,” in </w:t>
      </w:r>
      <w:r w:rsidRPr="00D227DE">
        <w:rPr>
          <w:i/>
          <w:iCs/>
        </w:rPr>
        <w:t>Seed Biology</w:t>
      </w:r>
      <w:r w:rsidRPr="00D227DE">
        <w:t>, ed. T. T. Kozlowski (New York: Academic Press), 2–102.</w:t>
      </w:r>
    </w:p>
    <w:p w14:paraId="2FF6830D" w14:textId="77777777" w:rsidR="00660B24" w:rsidRDefault="00660B24" w:rsidP="00AB35B1"/>
    <w:p w14:paraId="3FB662B2" w14:textId="77777777" w:rsidR="00660B24" w:rsidRDefault="00660B24" w:rsidP="00AB35B1"/>
    <w:p w14:paraId="01A2C7DD" w14:textId="77777777" w:rsidR="00660B24" w:rsidRDefault="00660B24" w:rsidP="00AB35B1"/>
    <w:p w14:paraId="7659A0AC" w14:textId="20A1440A" w:rsidR="00284CA5" w:rsidRDefault="00284CA5">
      <w:r>
        <w:br w:type="page"/>
      </w:r>
    </w:p>
    <w:p w14:paraId="49F83DF3" w14:textId="45B12832" w:rsidR="00284CA5" w:rsidRDefault="00284CA5" w:rsidP="00284CA5">
      <w:pPr>
        <w:pStyle w:val="Heading2"/>
      </w:pPr>
      <w:r>
        <w:lastRenderedPageBreak/>
        <w:t>TABLES</w:t>
      </w:r>
    </w:p>
    <w:p w14:paraId="62B3CB4E" w14:textId="77E29197" w:rsidR="00284CA5" w:rsidRPr="009573A1" w:rsidRDefault="00284CA5" w:rsidP="00284CA5">
      <w:pPr>
        <w:rPr>
          <w:rFonts w:eastAsia="Aptos"/>
          <w:kern w:val="2"/>
          <w14:ligatures w14:val="standardContextual"/>
        </w:rPr>
      </w:pPr>
      <w:r w:rsidRPr="009573A1">
        <w:rPr>
          <w:b/>
          <w:bCs/>
        </w:rPr>
        <w:t>Table 1</w:t>
      </w:r>
      <w:r w:rsidRPr="009573A1">
        <w:t xml:space="preserve">. Results of mixed models testing the effects of offspring watering treatment (OT), parental watering treatment (PT), and their interactions on traits in </w:t>
      </w:r>
      <w:r w:rsidRPr="009573A1">
        <w:rPr>
          <w:i/>
          <w:iCs/>
        </w:rPr>
        <w:t>Plantago patagonica</w:t>
      </w:r>
      <w:r w:rsidRPr="009573A1">
        <w:t xml:space="preserve">.  P values = </w:t>
      </w:r>
      <w:r>
        <w:t xml:space="preserve">0.05 &lt; </w:t>
      </w:r>
      <w:r w:rsidRPr="001923EB">
        <w:rPr>
          <w:i/>
          <w:iCs/>
          <w:vertAlign w:val="superscript"/>
        </w:rPr>
        <w:t>#</w:t>
      </w:r>
      <w:r>
        <w:rPr>
          <w:i/>
          <w:iCs/>
        </w:rPr>
        <w:t>P</w:t>
      </w:r>
      <w:r w:rsidRPr="009573A1">
        <w:t xml:space="preserve"> </w:t>
      </w:r>
      <w:r>
        <w:t xml:space="preserve">&lt; </w:t>
      </w:r>
      <w:r w:rsidRPr="009573A1">
        <w:t>0.1; *</w:t>
      </w:r>
      <w:r>
        <w:t>P</w:t>
      </w:r>
      <w:r w:rsidRPr="009573A1">
        <w:t xml:space="preserve"> &lt; 0.05; **</w:t>
      </w:r>
      <w:r>
        <w:t>P</w:t>
      </w:r>
      <w:r w:rsidRPr="009573A1">
        <w:t xml:space="preserve"> &lt; 0.01; ***</w:t>
      </w:r>
      <w:r>
        <w:t>P</w:t>
      </w:r>
      <w:r w:rsidRPr="009573A1">
        <w:t xml:space="preserve"> &lt; 0.001. Signiﬁcant terms are shown in bold; terms in italics are marginally signiﬁcant. </w:t>
      </w:r>
      <w:r w:rsidRPr="009573A1">
        <w:rPr>
          <w:rFonts w:eastAsia="Aptos"/>
          <w:kern w:val="2"/>
          <w14:ligatures w14:val="standardContextual"/>
        </w:rPr>
        <w:t>F-statistic (linear models) or Chi-squared statistic (generalized linear models), signiﬁcance levels and degrees of freedom (</w:t>
      </w:r>
      <w:proofErr w:type="spellStart"/>
      <w:r w:rsidRPr="009573A1">
        <w:rPr>
          <w:rFonts w:eastAsia="Aptos"/>
          <w:kern w:val="2"/>
          <w14:ligatures w14:val="standardContextual"/>
        </w:rPr>
        <w:t>d.f.</w:t>
      </w:r>
      <w:proofErr w:type="spellEnd"/>
      <w:r w:rsidRPr="009573A1">
        <w:rPr>
          <w:rFonts w:eastAsia="Aptos"/>
          <w:kern w:val="2"/>
          <w14:ligatures w14:val="standardContextual"/>
        </w:rPr>
        <w:t>) are shown for each term. Zero inflated models were used for number flowered, and number of flowering structures produced per plant. Population was included as a random factor. R2m = marginal R2; R2c = conditional R2.</w:t>
      </w:r>
    </w:p>
    <w:p w14:paraId="268B6413" w14:textId="77777777" w:rsidR="00284CA5" w:rsidRPr="002740EF" w:rsidRDefault="00284CA5" w:rsidP="00284CA5">
      <w:pPr>
        <w:rPr>
          <w:sz w:val="22"/>
          <w:szCs w:val="22"/>
        </w:rPr>
      </w:pPr>
    </w:p>
    <w:tbl>
      <w:tblPr>
        <w:tblW w:w="8208" w:type="dxa"/>
        <w:tblLook w:val="04A0" w:firstRow="1" w:lastRow="0" w:firstColumn="1" w:lastColumn="0" w:noHBand="0" w:noVBand="1"/>
      </w:tblPr>
      <w:tblGrid>
        <w:gridCol w:w="2016"/>
        <w:gridCol w:w="1584"/>
        <w:gridCol w:w="1584"/>
        <w:gridCol w:w="1584"/>
        <w:gridCol w:w="720"/>
        <w:gridCol w:w="720"/>
      </w:tblGrid>
      <w:tr w:rsidR="00284CA5" w:rsidRPr="00CF547B" w14:paraId="0D6D907F" w14:textId="77777777" w:rsidTr="00DA7C84">
        <w:trPr>
          <w:trHeight w:val="288"/>
        </w:trPr>
        <w:tc>
          <w:tcPr>
            <w:tcW w:w="20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8B0697" w14:textId="77777777" w:rsidR="00284CA5" w:rsidRPr="00CF547B" w:rsidRDefault="00284CA5" w:rsidP="00DA7C84">
            <w:pPr>
              <w:jc w:val="center"/>
              <w:rPr>
                <w:color w:val="000000"/>
                <w:sz w:val="18"/>
                <w:szCs w:val="18"/>
              </w:rPr>
            </w:pP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0C88B8F5" w14:textId="77777777" w:rsidR="00284CA5" w:rsidRPr="00CF547B" w:rsidRDefault="00284CA5" w:rsidP="00DA7C84">
            <w:pPr>
              <w:jc w:val="center"/>
              <w:rPr>
                <w:color w:val="000000"/>
                <w:sz w:val="18"/>
                <w:szCs w:val="18"/>
              </w:rPr>
            </w:pPr>
            <w:r w:rsidRPr="00CF547B">
              <w:rPr>
                <w:color w:val="000000"/>
                <w:sz w:val="18"/>
                <w:szCs w:val="18"/>
              </w:rPr>
              <w:t>OT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742C4A45" w14:textId="77777777" w:rsidR="00284CA5" w:rsidRPr="00CF547B" w:rsidRDefault="00284CA5" w:rsidP="00DA7C84">
            <w:pPr>
              <w:jc w:val="center"/>
              <w:rPr>
                <w:color w:val="000000"/>
                <w:sz w:val="18"/>
                <w:szCs w:val="18"/>
              </w:rPr>
            </w:pPr>
            <w:r w:rsidRPr="00CF547B">
              <w:rPr>
                <w:color w:val="000000"/>
                <w:sz w:val="18"/>
                <w:szCs w:val="18"/>
              </w:rPr>
              <w:t>PT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622A2CE7" w14:textId="77777777" w:rsidR="00284CA5" w:rsidRPr="00CF547B" w:rsidRDefault="00284CA5" w:rsidP="00DA7C84">
            <w:pPr>
              <w:jc w:val="center"/>
              <w:rPr>
                <w:color w:val="000000"/>
                <w:sz w:val="18"/>
                <w:szCs w:val="18"/>
              </w:rPr>
            </w:pPr>
            <w:r w:rsidRPr="00CF547B">
              <w:rPr>
                <w:color w:val="000000"/>
                <w:sz w:val="18"/>
                <w:szCs w:val="18"/>
              </w:rPr>
              <w:t>OT x PT</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7099315" w14:textId="77777777" w:rsidR="00284CA5" w:rsidRPr="00CF547B" w:rsidRDefault="00284CA5" w:rsidP="00DA7C84">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m</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55C3518" w14:textId="77777777" w:rsidR="00284CA5" w:rsidRPr="00CF547B" w:rsidRDefault="00284CA5" w:rsidP="00DA7C84">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c</w:t>
            </w:r>
          </w:p>
        </w:tc>
      </w:tr>
      <w:tr w:rsidR="00284CA5" w:rsidRPr="00CF547B" w14:paraId="32775304" w14:textId="77777777" w:rsidTr="00DA7C84">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3F4D0325" w14:textId="77777777" w:rsidR="00284CA5" w:rsidRPr="00CF547B" w:rsidRDefault="00284CA5" w:rsidP="00DA7C84">
            <w:pPr>
              <w:jc w:val="center"/>
              <w:rPr>
                <w:b/>
                <w:bCs/>
                <w:color w:val="000000"/>
                <w:sz w:val="18"/>
                <w:szCs w:val="18"/>
              </w:rPr>
            </w:pPr>
            <w:r w:rsidRPr="00CF547B">
              <w:rPr>
                <w:b/>
                <w:bCs/>
                <w:color w:val="000000"/>
                <w:sz w:val="18"/>
                <w:szCs w:val="18"/>
              </w:rPr>
              <w:t>GROWTH</w:t>
            </w:r>
          </w:p>
        </w:tc>
        <w:tc>
          <w:tcPr>
            <w:tcW w:w="1584" w:type="dxa"/>
            <w:tcBorders>
              <w:top w:val="nil"/>
              <w:left w:val="nil"/>
              <w:bottom w:val="single" w:sz="4" w:space="0" w:color="auto"/>
              <w:right w:val="single" w:sz="4" w:space="0" w:color="auto"/>
            </w:tcBorders>
            <w:shd w:val="clear" w:color="auto" w:fill="auto"/>
            <w:vAlign w:val="center"/>
            <w:hideMark/>
          </w:tcPr>
          <w:p w14:paraId="087E8653"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8F3D67F"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D78B6C1"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5B07E440"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58CC58CB"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64831E9B" w14:textId="77777777" w:rsidTr="00DA7C84">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26B8902E" w14:textId="77777777" w:rsidR="00284CA5" w:rsidRPr="00CF547B" w:rsidRDefault="00284CA5" w:rsidP="00DA7C84">
            <w:pPr>
              <w:jc w:val="center"/>
              <w:rPr>
                <w:color w:val="000000"/>
                <w:sz w:val="18"/>
                <w:szCs w:val="18"/>
              </w:rPr>
            </w:pPr>
            <w:r w:rsidRPr="00CF547B">
              <w:rPr>
                <w:color w:val="000000"/>
                <w:sz w:val="18"/>
                <w:szCs w:val="18"/>
              </w:rPr>
              <w:t>root biomass</w:t>
            </w:r>
          </w:p>
        </w:tc>
        <w:tc>
          <w:tcPr>
            <w:tcW w:w="1584" w:type="dxa"/>
            <w:tcBorders>
              <w:top w:val="nil"/>
              <w:left w:val="nil"/>
              <w:bottom w:val="single" w:sz="4" w:space="0" w:color="auto"/>
              <w:right w:val="single" w:sz="4" w:space="0" w:color="auto"/>
            </w:tcBorders>
            <w:shd w:val="clear" w:color="auto" w:fill="auto"/>
            <w:vAlign w:val="center"/>
            <w:hideMark/>
          </w:tcPr>
          <w:p w14:paraId="117FF261" w14:textId="77777777" w:rsidR="00284CA5" w:rsidRPr="00CF547B" w:rsidRDefault="00284CA5" w:rsidP="00DA7C84">
            <w:pPr>
              <w:jc w:val="center"/>
              <w:rPr>
                <w:b/>
                <w:bCs/>
                <w:color w:val="000000"/>
                <w:sz w:val="18"/>
                <w:szCs w:val="18"/>
              </w:rPr>
            </w:pPr>
            <w:r w:rsidRPr="00CF547B">
              <w:rPr>
                <w:b/>
                <w:bCs/>
                <w:color w:val="000000"/>
                <w:sz w:val="18"/>
                <w:szCs w:val="18"/>
              </w:rPr>
              <w:t>F = 44.1209***</w:t>
            </w:r>
          </w:p>
        </w:tc>
        <w:tc>
          <w:tcPr>
            <w:tcW w:w="1584" w:type="dxa"/>
            <w:tcBorders>
              <w:top w:val="nil"/>
              <w:left w:val="nil"/>
              <w:bottom w:val="single" w:sz="4" w:space="0" w:color="auto"/>
              <w:right w:val="single" w:sz="4" w:space="0" w:color="auto"/>
            </w:tcBorders>
            <w:shd w:val="clear" w:color="auto" w:fill="auto"/>
            <w:vAlign w:val="center"/>
            <w:hideMark/>
          </w:tcPr>
          <w:p w14:paraId="74823985" w14:textId="77777777" w:rsidR="00284CA5" w:rsidRPr="00CF547B" w:rsidRDefault="00284CA5" w:rsidP="00DA7C84">
            <w:pPr>
              <w:jc w:val="center"/>
              <w:rPr>
                <w:color w:val="000000"/>
                <w:sz w:val="18"/>
                <w:szCs w:val="18"/>
              </w:rPr>
            </w:pPr>
            <w:r w:rsidRPr="00CF547B">
              <w:rPr>
                <w:color w:val="000000"/>
                <w:sz w:val="18"/>
                <w:szCs w:val="18"/>
              </w:rPr>
              <w:t>F = 2.6995</w:t>
            </w:r>
          </w:p>
        </w:tc>
        <w:tc>
          <w:tcPr>
            <w:tcW w:w="1584" w:type="dxa"/>
            <w:tcBorders>
              <w:top w:val="nil"/>
              <w:left w:val="nil"/>
              <w:bottom w:val="single" w:sz="4" w:space="0" w:color="auto"/>
              <w:right w:val="single" w:sz="4" w:space="0" w:color="auto"/>
            </w:tcBorders>
            <w:shd w:val="clear" w:color="auto" w:fill="auto"/>
            <w:vAlign w:val="center"/>
            <w:hideMark/>
          </w:tcPr>
          <w:p w14:paraId="42E58BB1" w14:textId="77777777" w:rsidR="00284CA5" w:rsidRPr="00CF547B" w:rsidRDefault="00284CA5" w:rsidP="00DA7C84">
            <w:pPr>
              <w:jc w:val="center"/>
              <w:rPr>
                <w:color w:val="000000"/>
                <w:sz w:val="18"/>
                <w:szCs w:val="18"/>
              </w:rPr>
            </w:pPr>
            <w:r w:rsidRPr="00CF547B">
              <w:rPr>
                <w:color w:val="000000"/>
                <w:sz w:val="18"/>
                <w:szCs w:val="18"/>
              </w:rPr>
              <w:t>F = 0.9111</w:t>
            </w:r>
          </w:p>
        </w:tc>
        <w:tc>
          <w:tcPr>
            <w:tcW w:w="720" w:type="dxa"/>
            <w:tcBorders>
              <w:top w:val="nil"/>
              <w:left w:val="nil"/>
              <w:bottom w:val="single" w:sz="4" w:space="0" w:color="auto"/>
              <w:right w:val="single" w:sz="4" w:space="0" w:color="auto"/>
            </w:tcBorders>
            <w:shd w:val="clear" w:color="auto" w:fill="auto"/>
            <w:vAlign w:val="center"/>
            <w:hideMark/>
          </w:tcPr>
          <w:p w14:paraId="7B2CE02F" w14:textId="77777777" w:rsidR="00284CA5" w:rsidRPr="00CF547B" w:rsidRDefault="00284CA5" w:rsidP="00DA7C84">
            <w:pPr>
              <w:jc w:val="center"/>
              <w:rPr>
                <w:color w:val="000000"/>
                <w:sz w:val="18"/>
                <w:szCs w:val="18"/>
              </w:rPr>
            </w:pPr>
            <w:r w:rsidRPr="00CF547B">
              <w:rPr>
                <w:color w:val="000000"/>
                <w:sz w:val="18"/>
                <w:szCs w:val="18"/>
              </w:rPr>
              <w:t>0.130</w:t>
            </w:r>
          </w:p>
        </w:tc>
        <w:tc>
          <w:tcPr>
            <w:tcW w:w="720" w:type="dxa"/>
            <w:tcBorders>
              <w:top w:val="nil"/>
              <w:left w:val="nil"/>
              <w:bottom w:val="single" w:sz="4" w:space="0" w:color="auto"/>
              <w:right w:val="single" w:sz="4" w:space="0" w:color="auto"/>
            </w:tcBorders>
            <w:shd w:val="clear" w:color="auto" w:fill="auto"/>
            <w:vAlign w:val="center"/>
            <w:hideMark/>
          </w:tcPr>
          <w:p w14:paraId="03A177F2" w14:textId="77777777" w:rsidR="00284CA5" w:rsidRPr="00CF547B" w:rsidRDefault="00284CA5" w:rsidP="00DA7C84">
            <w:pPr>
              <w:jc w:val="center"/>
              <w:rPr>
                <w:color w:val="000000"/>
                <w:sz w:val="18"/>
                <w:szCs w:val="18"/>
              </w:rPr>
            </w:pPr>
            <w:r w:rsidRPr="00CF547B">
              <w:rPr>
                <w:color w:val="000000"/>
                <w:sz w:val="18"/>
                <w:szCs w:val="18"/>
              </w:rPr>
              <w:t>0.163</w:t>
            </w:r>
          </w:p>
        </w:tc>
      </w:tr>
      <w:tr w:rsidR="00284CA5" w:rsidRPr="00CF547B" w14:paraId="6315E35F" w14:textId="77777777" w:rsidTr="00DA7C84">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153A1A25" w14:textId="77777777" w:rsidR="00284CA5" w:rsidRPr="00CF547B" w:rsidRDefault="00284CA5" w:rsidP="00DA7C84">
            <w:pPr>
              <w:jc w:val="center"/>
              <w:rPr>
                <w:color w:val="000000"/>
                <w:sz w:val="18"/>
                <w:szCs w:val="18"/>
              </w:rPr>
            </w:pPr>
            <w:r w:rsidRPr="00CF547B">
              <w:rPr>
                <w:color w:val="000000"/>
                <w:sz w:val="18"/>
                <w:szCs w:val="18"/>
              </w:rPr>
              <w:t>shoot biomass</w:t>
            </w:r>
          </w:p>
        </w:tc>
        <w:tc>
          <w:tcPr>
            <w:tcW w:w="1584" w:type="dxa"/>
            <w:tcBorders>
              <w:top w:val="nil"/>
              <w:left w:val="nil"/>
              <w:bottom w:val="single" w:sz="4" w:space="0" w:color="auto"/>
              <w:right w:val="single" w:sz="4" w:space="0" w:color="auto"/>
            </w:tcBorders>
            <w:shd w:val="clear" w:color="auto" w:fill="auto"/>
            <w:vAlign w:val="center"/>
            <w:hideMark/>
          </w:tcPr>
          <w:p w14:paraId="7109BE40" w14:textId="77777777" w:rsidR="00284CA5" w:rsidRPr="00CF547B" w:rsidRDefault="00284CA5" w:rsidP="00DA7C84">
            <w:pPr>
              <w:jc w:val="center"/>
              <w:rPr>
                <w:b/>
                <w:bCs/>
                <w:color w:val="000000"/>
                <w:sz w:val="18"/>
                <w:szCs w:val="18"/>
              </w:rPr>
            </w:pPr>
            <w:r w:rsidRPr="00CF547B">
              <w:rPr>
                <w:b/>
                <w:bCs/>
                <w:color w:val="000000"/>
                <w:sz w:val="18"/>
                <w:szCs w:val="18"/>
              </w:rPr>
              <w:t xml:space="preserve">F </w:t>
            </w:r>
            <w:proofErr w:type="gramStart"/>
            <w:r w:rsidRPr="00CF547B">
              <w:rPr>
                <w:b/>
                <w:bCs/>
                <w:color w:val="000000"/>
                <w:sz w:val="18"/>
                <w:szCs w:val="18"/>
              </w:rPr>
              <w:t>=  178.3746</w:t>
            </w:r>
            <w:proofErr w:type="gramEnd"/>
            <w:r w:rsidRPr="00CF547B">
              <w:rPr>
                <w:b/>
                <w:bCs/>
                <w:color w:val="000000"/>
                <w:sz w:val="18"/>
                <w:szCs w:val="18"/>
              </w:rPr>
              <w:t>***</w:t>
            </w:r>
          </w:p>
        </w:tc>
        <w:tc>
          <w:tcPr>
            <w:tcW w:w="1584" w:type="dxa"/>
            <w:tcBorders>
              <w:top w:val="nil"/>
              <w:left w:val="nil"/>
              <w:bottom w:val="single" w:sz="4" w:space="0" w:color="auto"/>
              <w:right w:val="single" w:sz="4" w:space="0" w:color="auto"/>
            </w:tcBorders>
            <w:shd w:val="clear" w:color="auto" w:fill="auto"/>
            <w:vAlign w:val="center"/>
            <w:hideMark/>
          </w:tcPr>
          <w:p w14:paraId="1DD4A206" w14:textId="77777777" w:rsidR="00284CA5" w:rsidRPr="00CF547B" w:rsidRDefault="00284CA5" w:rsidP="00DA7C84">
            <w:pPr>
              <w:jc w:val="center"/>
              <w:rPr>
                <w:color w:val="000000"/>
                <w:sz w:val="18"/>
                <w:szCs w:val="18"/>
              </w:rPr>
            </w:pPr>
            <w:r w:rsidRPr="00CF547B">
              <w:rPr>
                <w:color w:val="000000"/>
                <w:sz w:val="18"/>
                <w:szCs w:val="18"/>
              </w:rPr>
              <w:t>F = 1.2064</w:t>
            </w:r>
          </w:p>
        </w:tc>
        <w:tc>
          <w:tcPr>
            <w:tcW w:w="1584" w:type="dxa"/>
            <w:tcBorders>
              <w:top w:val="nil"/>
              <w:left w:val="nil"/>
              <w:bottom w:val="single" w:sz="4" w:space="0" w:color="auto"/>
              <w:right w:val="single" w:sz="4" w:space="0" w:color="auto"/>
            </w:tcBorders>
            <w:shd w:val="clear" w:color="auto" w:fill="auto"/>
            <w:vAlign w:val="center"/>
            <w:hideMark/>
          </w:tcPr>
          <w:p w14:paraId="015894EE" w14:textId="77777777" w:rsidR="00284CA5" w:rsidRPr="00CF547B" w:rsidRDefault="00284CA5" w:rsidP="00DA7C84">
            <w:pPr>
              <w:jc w:val="center"/>
              <w:rPr>
                <w:color w:val="000000"/>
                <w:sz w:val="18"/>
                <w:szCs w:val="18"/>
              </w:rPr>
            </w:pPr>
            <w:r w:rsidRPr="00CF547B">
              <w:rPr>
                <w:color w:val="000000"/>
                <w:sz w:val="18"/>
                <w:szCs w:val="18"/>
              </w:rPr>
              <w:t>F = 0.5113</w:t>
            </w:r>
          </w:p>
        </w:tc>
        <w:tc>
          <w:tcPr>
            <w:tcW w:w="720" w:type="dxa"/>
            <w:tcBorders>
              <w:top w:val="nil"/>
              <w:left w:val="nil"/>
              <w:bottom w:val="single" w:sz="4" w:space="0" w:color="auto"/>
              <w:right w:val="single" w:sz="4" w:space="0" w:color="auto"/>
            </w:tcBorders>
            <w:shd w:val="clear" w:color="auto" w:fill="auto"/>
            <w:vAlign w:val="center"/>
            <w:hideMark/>
          </w:tcPr>
          <w:p w14:paraId="3E560C48" w14:textId="77777777" w:rsidR="00284CA5" w:rsidRPr="00CF547B" w:rsidRDefault="00284CA5" w:rsidP="00DA7C84">
            <w:pPr>
              <w:jc w:val="center"/>
              <w:rPr>
                <w:color w:val="000000"/>
                <w:sz w:val="18"/>
                <w:szCs w:val="18"/>
              </w:rPr>
            </w:pPr>
            <w:r w:rsidRPr="00CF547B">
              <w:rPr>
                <w:color w:val="000000"/>
                <w:sz w:val="18"/>
                <w:szCs w:val="18"/>
              </w:rPr>
              <w:t>0.317</w:t>
            </w:r>
          </w:p>
        </w:tc>
        <w:tc>
          <w:tcPr>
            <w:tcW w:w="720" w:type="dxa"/>
            <w:tcBorders>
              <w:top w:val="nil"/>
              <w:left w:val="nil"/>
              <w:bottom w:val="single" w:sz="4" w:space="0" w:color="auto"/>
              <w:right w:val="single" w:sz="4" w:space="0" w:color="auto"/>
            </w:tcBorders>
            <w:shd w:val="clear" w:color="auto" w:fill="auto"/>
            <w:vAlign w:val="center"/>
            <w:hideMark/>
          </w:tcPr>
          <w:p w14:paraId="06220B3D" w14:textId="77777777" w:rsidR="00284CA5" w:rsidRPr="00CF547B" w:rsidRDefault="00284CA5" w:rsidP="00DA7C84">
            <w:pPr>
              <w:jc w:val="center"/>
              <w:rPr>
                <w:color w:val="000000"/>
                <w:sz w:val="18"/>
                <w:szCs w:val="18"/>
              </w:rPr>
            </w:pPr>
            <w:r w:rsidRPr="00CF547B">
              <w:rPr>
                <w:color w:val="000000"/>
                <w:sz w:val="18"/>
                <w:szCs w:val="18"/>
              </w:rPr>
              <w:t>0.421</w:t>
            </w:r>
          </w:p>
        </w:tc>
      </w:tr>
      <w:tr w:rsidR="00284CA5" w:rsidRPr="00CF547B" w14:paraId="7CDFEAC7" w14:textId="77777777" w:rsidTr="00DA7C84">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59C0A6E6" w14:textId="77777777" w:rsidR="00284CA5" w:rsidRPr="00CF547B" w:rsidRDefault="00284CA5" w:rsidP="00DA7C84">
            <w:pPr>
              <w:jc w:val="center"/>
              <w:rPr>
                <w:color w:val="000000"/>
                <w:sz w:val="18"/>
                <w:szCs w:val="18"/>
              </w:rPr>
            </w:pPr>
            <w:r w:rsidRPr="00CF547B">
              <w:rPr>
                <w:color w:val="000000"/>
                <w:sz w:val="18"/>
                <w:szCs w:val="18"/>
              </w:rPr>
              <w:t>total biomass</w:t>
            </w:r>
          </w:p>
        </w:tc>
        <w:tc>
          <w:tcPr>
            <w:tcW w:w="1584" w:type="dxa"/>
            <w:tcBorders>
              <w:top w:val="nil"/>
              <w:left w:val="nil"/>
              <w:bottom w:val="single" w:sz="4" w:space="0" w:color="auto"/>
              <w:right w:val="single" w:sz="4" w:space="0" w:color="auto"/>
            </w:tcBorders>
            <w:shd w:val="clear" w:color="auto" w:fill="auto"/>
            <w:vAlign w:val="center"/>
            <w:hideMark/>
          </w:tcPr>
          <w:p w14:paraId="4ECFBB44" w14:textId="77777777" w:rsidR="00284CA5" w:rsidRPr="00CF547B" w:rsidRDefault="00284CA5" w:rsidP="00DA7C84">
            <w:pPr>
              <w:jc w:val="center"/>
              <w:rPr>
                <w:b/>
                <w:bCs/>
                <w:color w:val="000000"/>
                <w:sz w:val="18"/>
                <w:szCs w:val="18"/>
              </w:rPr>
            </w:pPr>
            <w:r w:rsidRPr="00CF547B">
              <w:rPr>
                <w:b/>
                <w:bCs/>
                <w:color w:val="000000"/>
                <w:sz w:val="18"/>
                <w:szCs w:val="18"/>
              </w:rPr>
              <w:t>F = 94.5629***</w:t>
            </w:r>
          </w:p>
        </w:tc>
        <w:tc>
          <w:tcPr>
            <w:tcW w:w="1584" w:type="dxa"/>
            <w:tcBorders>
              <w:top w:val="nil"/>
              <w:left w:val="nil"/>
              <w:bottom w:val="single" w:sz="4" w:space="0" w:color="auto"/>
              <w:right w:val="single" w:sz="4" w:space="0" w:color="auto"/>
            </w:tcBorders>
            <w:shd w:val="clear" w:color="auto" w:fill="auto"/>
            <w:vAlign w:val="center"/>
            <w:hideMark/>
          </w:tcPr>
          <w:p w14:paraId="12500742" w14:textId="77777777" w:rsidR="00284CA5" w:rsidRPr="00CF547B" w:rsidRDefault="00284CA5" w:rsidP="00DA7C84">
            <w:pPr>
              <w:jc w:val="center"/>
              <w:rPr>
                <w:i/>
                <w:iCs/>
                <w:color w:val="000000"/>
                <w:sz w:val="18"/>
                <w:szCs w:val="18"/>
              </w:rPr>
            </w:pPr>
            <w:r w:rsidRPr="00CF547B">
              <w:rPr>
                <w:i/>
                <w:iCs/>
                <w:color w:val="000000"/>
                <w:sz w:val="18"/>
                <w:szCs w:val="18"/>
              </w:rPr>
              <w:t xml:space="preserve">F </w:t>
            </w:r>
            <w:proofErr w:type="gramStart"/>
            <w:r w:rsidRPr="00CF547B">
              <w:rPr>
                <w:i/>
                <w:iCs/>
                <w:color w:val="000000"/>
                <w:sz w:val="18"/>
                <w:szCs w:val="18"/>
              </w:rPr>
              <w:t>=  3.2213</w:t>
            </w:r>
            <w:proofErr w:type="gramEnd"/>
            <w:r w:rsidRPr="00CF547B">
              <w:rPr>
                <w:i/>
                <w:iCs/>
                <w:color w:val="000000"/>
                <w:sz w:val="18"/>
                <w:szCs w:val="18"/>
              </w:rPr>
              <w:t xml:space="preserve"> #</w:t>
            </w:r>
          </w:p>
        </w:tc>
        <w:tc>
          <w:tcPr>
            <w:tcW w:w="1584" w:type="dxa"/>
            <w:tcBorders>
              <w:top w:val="nil"/>
              <w:left w:val="nil"/>
              <w:bottom w:val="single" w:sz="4" w:space="0" w:color="auto"/>
              <w:right w:val="single" w:sz="4" w:space="0" w:color="auto"/>
            </w:tcBorders>
            <w:shd w:val="clear" w:color="auto" w:fill="auto"/>
            <w:vAlign w:val="center"/>
            <w:hideMark/>
          </w:tcPr>
          <w:p w14:paraId="23332381" w14:textId="77777777" w:rsidR="00284CA5" w:rsidRPr="00CF547B" w:rsidRDefault="00284CA5" w:rsidP="00DA7C84">
            <w:pPr>
              <w:jc w:val="center"/>
              <w:rPr>
                <w:color w:val="000000"/>
                <w:sz w:val="18"/>
                <w:szCs w:val="18"/>
              </w:rPr>
            </w:pPr>
            <w:r w:rsidRPr="00CF547B">
              <w:rPr>
                <w:color w:val="000000"/>
                <w:sz w:val="18"/>
                <w:szCs w:val="18"/>
              </w:rPr>
              <w:t>F = 1.0857</w:t>
            </w:r>
          </w:p>
        </w:tc>
        <w:tc>
          <w:tcPr>
            <w:tcW w:w="720" w:type="dxa"/>
            <w:tcBorders>
              <w:top w:val="nil"/>
              <w:left w:val="nil"/>
              <w:bottom w:val="single" w:sz="4" w:space="0" w:color="auto"/>
              <w:right w:val="single" w:sz="4" w:space="0" w:color="auto"/>
            </w:tcBorders>
            <w:shd w:val="clear" w:color="auto" w:fill="auto"/>
            <w:vAlign w:val="center"/>
            <w:hideMark/>
          </w:tcPr>
          <w:p w14:paraId="7BE5CC00" w14:textId="77777777" w:rsidR="00284CA5" w:rsidRPr="00CF547B" w:rsidRDefault="00284CA5" w:rsidP="00DA7C84">
            <w:pPr>
              <w:jc w:val="center"/>
              <w:rPr>
                <w:color w:val="000000"/>
                <w:sz w:val="18"/>
                <w:szCs w:val="18"/>
              </w:rPr>
            </w:pPr>
            <w:r w:rsidRPr="00CF547B">
              <w:rPr>
                <w:color w:val="000000"/>
                <w:sz w:val="18"/>
                <w:szCs w:val="18"/>
              </w:rPr>
              <w:t>0.225</w:t>
            </w:r>
          </w:p>
        </w:tc>
        <w:tc>
          <w:tcPr>
            <w:tcW w:w="720" w:type="dxa"/>
            <w:tcBorders>
              <w:top w:val="nil"/>
              <w:left w:val="nil"/>
              <w:bottom w:val="single" w:sz="4" w:space="0" w:color="auto"/>
              <w:right w:val="single" w:sz="4" w:space="0" w:color="auto"/>
            </w:tcBorders>
            <w:shd w:val="clear" w:color="auto" w:fill="auto"/>
            <w:vAlign w:val="center"/>
            <w:hideMark/>
          </w:tcPr>
          <w:p w14:paraId="39D0086C" w14:textId="77777777" w:rsidR="00284CA5" w:rsidRPr="00CF547B" w:rsidRDefault="00284CA5" w:rsidP="00DA7C84">
            <w:pPr>
              <w:jc w:val="center"/>
              <w:rPr>
                <w:color w:val="000000"/>
                <w:sz w:val="18"/>
                <w:szCs w:val="18"/>
              </w:rPr>
            </w:pPr>
            <w:r w:rsidRPr="00CF547B">
              <w:rPr>
                <w:color w:val="000000"/>
                <w:sz w:val="18"/>
                <w:szCs w:val="18"/>
              </w:rPr>
              <w:t>0.287</w:t>
            </w:r>
          </w:p>
        </w:tc>
      </w:tr>
      <w:tr w:rsidR="00284CA5" w:rsidRPr="00CF547B" w14:paraId="270F136D" w14:textId="77777777" w:rsidTr="00DA7C84">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353EC270" w14:textId="77777777" w:rsidR="00284CA5" w:rsidRPr="00CF547B" w:rsidRDefault="00284CA5" w:rsidP="00DA7C84">
            <w:pPr>
              <w:jc w:val="center"/>
              <w:rPr>
                <w:color w:val="000000"/>
                <w:sz w:val="18"/>
                <w:szCs w:val="18"/>
              </w:rPr>
            </w:pPr>
            <w:r w:rsidRPr="00CF547B">
              <w:rPr>
                <w:color w:val="000000"/>
                <w:sz w:val="18"/>
                <w:szCs w:val="18"/>
              </w:rPr>
              <w:t>max height</w:t>
            </w:r>
          </w:p>
        </w:tc>
        <w:tc>
          <w:tcPr>
            <w:tcW w:w="1584" w:type="dxa"/>
            <w:tcBorders>
              <w:top w:val="nil"/>
              <w:left w:val="nil"/>
              <w:bottom w:val="single" w:sz="4" w:space="0" w:color="auto"/>
              <w:right w:val="single" w:sz="4" w:space="0" w:color="auto"/>
            </w:tcBorders>
            <w:shd w:val="clear" w:color="auto" w:fill="auto"/>
            <w:vAlign w:val="center"/>
            <w:hideMark/>
          </w:tcPr>
          <w:p w14:paraId="43B61CFA" w14:textId="77777777" w:rsidR="00284CA5" w:rsidRPr="00CF547B" w:rsidRDefault="00284CA5" w:rsidP="00DA7C84">
            <w:pPr>
              <w:jc w:val="center"/>
              <w:rPr>
                <w:color w:val="000000"/>
                <w:sz w:val="18"/>
                <w:szCs w:val="18"/>
              </w:rPr>
            </w:pPr>
            <w:r w:rsidRPr="00CF547B">
              <w:rPr>
                <w:color w:val="000000"/>
                <w:sz w:val="18"/>
                <w:szCs w:val="18"/>
              </w:rPr>
              <w:t xml:space="preserve">F </w:t>
            </w:r>
            <w:proofErr w:type="gramStart"/>
            <w:r w:rsidRPr="00CF547B">
              <w:rPr>
                <w:color w:val="000000"/>
                <w:sz w:val="18"/>
                <w:szCs w:val="18"/>
              </w:rPr>
              <w:t>=  2</w:t>
            </w:r>
            <w:proofErr w:type="gramEnd"/>
            <w:r w:rsidRPr="00CF547B">
              <w:rPr>
                <w:color w:val="000000"/>
                <w:sz w:val="18"/>
                <w:szCs w:val="18"/>
              </w:rPr>
              <w:t>.1731</w:t>
            </w:r>
          </w:p>
        </w:tc>
        <w:tc>
          <w:tcPr>
            <w:tcW w:w="1584" w:type="dxa"/>
            <w:tcBorders>
              <w:top w:val="nil"/>
              <w:left w:val="nil"/>
              <w:bottom w:val="single" w:sz="4" w:space="0" w:color="auto"/>
              <w:right w:val="single" w:sz="4" w:space="0" w:color="auto"/>
            </w:tcBorders>
            <w:shd w:val="clear" w:color="auto" w:fill="auto"/>
            <w:vAlign w:val="center"/>
            <w:hideMark/>
          </w:tcPr>
          <w:p w14:paraId="3C8277F0" w14:textId="77777777" w:rsidR="00284CA5" w:rsidRPr="00CF547B" w:rsidRDefault="00284CA5" w:rsidP="00DA7C84">
            <w:pPr>
              <w:jc w:val="center"/>
              <w:rPr>
                <w:color w:val="000000"/>
                <w:sz w:val="18"/>
                <w:szCs w:val="18"/>
              </w:rPr>
            </w:pPr>
            <w:r w:rsidRPr="00CF547B">
              <w:rPr>
                <w:color w:val="000000"/>
                <w:sz w:val="18"/>
                <w:szCs w:val="18"/>
              </w:rPr>
              <w:t>F = 0.0069</w:t>
            </w:r>
          </w:p>
        </w:tc>
        <w:tc>
          <w:tcPr>
            <w:tcW w:w="1584" w:type="dxa"/>
            <w:tcBorders>
              <w:top w:val="nil"/>
              <w:left w:val="nil"/>
              <w:bottom w:val="single" w:sz="4" w:space="0" w:color="auto"/>
              <w:right w:val="single" w:sz="4" w:space="0" w:color="auto"/>
            </w:tcBorders>
            <w:shd w:val="clear" w:color="auto" w:fill="auto"/>
            <w:vAlign w:val="center"/>
            <w:hideMark/>
          </w:tcPr>
          <w:p w14:paraId="74401936" w14:textId="77777777" w:rsidR="00284CA5" w:rsidRPr="00CF547B" w:rsidRDefault="00284CA5" w:rsidP="00DA7C84">
            <w:pPr>
              <w:jc w:val="center"/>
              <w:rPr>
                <w:color w:val="000000"/>
                <w:sz w:val="18"/>
                <w:szCs w:val="18"/>
              </w:rPr>
            </w:pPr>
            <w:r w:rsidRPr="00CF547B">
              <w:rPr>
                <w:color w:val="000000"/>
                <w:sz w:val="18"/>
                <w:szCs w:val="18"/>
              </w:rPr>
              <w:t xml:space="preserve">F </w:t>
            </w:r>
            <w:proofErr w:type="gramStart"/>
            <w:r w:rsidRPr="00CF547B">
              <w:rPr>
                <w:color w:val="000000"/>
                <w:sz w:val="18"/>
                <w:szCs w:val="18"/>
              </w:rPr>
              <w:t>=  1</w:t>
            </w:r>
            <w:proofErr w:type="gramEnd"/>
            <w:r w:rsidRPr="00CF547B">
              <w:rPr>
                <w:color w:val="000000"/>
                <w:sz w:val="18"/>
                <w:szCs w:val="18"/>
              </w:rPr>
              <w:t>.1009</w:t>
            </w:r>
          </w:p>
        </w:tc>
        <w:tc>
          <w:tcPr>
            <w:tcW w:w="720" w:type="dxa"/>
            <w:tcBorders>
              <w:top w:val="nil"/>
              <w:left w:val="nil"/>
              <w:bottom w:val="single" w:sz="4" w:space="0" w:color="auto"/>
              <w:right w:val="single" w:sz="4" w:space="0" w:color="auto"/>
            </w:tcBorders>
            <w:shd w:val="clear" w:color="auto" w:fill="auto"/>
            <w:vAlign w:val="center"/>
            <w:hideMark/>
          </w:tcPr>
          <w:p w14:paraId="5A142374" w14:textId="77777777" w:rsidR="00284CA5" w:rsidRPr="00CF547B" w:rsidRDefault="00284CA5" w:rsidP="00DA7C84">
            <w:pPr>
              <w:jc w:val="center"/>
              <w:rPr>
                <w:color w:val="000000"/>
                <w:sz w:val="18"/>
                <w:szCs w:val="18"/>
              </w:rPr>
            </w:pPr>
            <w:r w:rsidRPr="00CF547B">
              <w:rPr>
                <w:color w:val="000000"/>
                <w:sz w:val="18"/>
                <w:szCs w:val="18"/>
              </w:rPr>
              <w:t>0.002</w:t>
            </w:r>
          </w:p>
        </w:tc>
        <w:tc>
          <w:tcPr>
            <w:tcW w:w="720" w:type="dxa"/>
            <w:tcBorders>
              <w:top w:val="nil"/>
              <w:left w:val="nil"/>
              <w:bottom w:val="single" w:sz="4" w:space="0" w:color="auto"/>
              <w:right w:val="single" w:sz="4" w:space="0" w:color="auto"/>
            </w:tcBorders>
            <w:shd w:val="clear" w:color="auto" w:fill="auto"/>
            <w:vAlign w:val="center"/>
            <w:hideMark/>
          </w:tcPr>
          <w:p w14:paraId="51A0F620" w14:textId="77777777" w:rsidR="00284CA5" w:rsidRPr="00CF547B" w:rsidRDefault="00284CA5" w:rsidP="00DA7C84">
            <w:pPr>
              <w:jc w:val="center"/>
              <w:rPr>
                <w:color w:val="000000"/>
                <w:sz w:val="18"/>
                <w:szCs w:val="18"/>
              </w:rPr>
            </w:pPr>
            <w:r w:rsidRPr="00CF547B">
              <w:rPr>
                <w:color w:val="000000"/>
                <w:sz w:val="18"/>
                <w:szCs w:val="18"/>
              </w:rPr>
              <w:t>0.128</w:t>
            </w:r>
          </w:p>
        </w:tc>
      </w:tr>
      <w:tr w:rsidR="00284CA5" w:rsidRPr="00CF547B" w14:paraId="723A8815" w14:textId="77777777" w:rsidTr="00DA7C84">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0869025C" w14:textId="77777777" w:rsidR="00284CA5" w:rsidRPr="00CF547B" w:rsidRDefault="00284CA5" w:rsidP="00DA7C84">
            <w:pPr>
              <w:jc w:val="center"/>
              <w:rPr>
                <w:b/>
                <w:bCs/>
                <w:color w:val="000000"/>
                <w:sz w:val="18"/>
                <w:szCs w:val="18"/>
              </w:rPr>
            </w:pPr>
            <w:r w:rsidRPr="00CF547B">
              <w:rPr>
                <w:b/>
                <w:bCs/>
                <w:color w:val="000000"/>
                <w:sz w:val="18"/>
                <w:szCs w:val="18"/>
              </w:rPr>
              <w:t>RESOURCE ALLOCATION</w:t>
            </w:r>
          </w:p>
        </w:tc>
        <w:tc>
          <w:tcPr>
            <w:tcW w:w="1584" w:type="dxa"/>
            <w:tcBorders>
              <w:top w:val="nil"/>
              <w:left w:val="nil"/>
              <w:bottom w:val="single" w:sz="4" w:space="0" w:color="auto"/>
              <w:right w:val="single" w:sz="4" w:space="0" w:color="auto"/>
            </w:tcBorders>
            <w:shd w:val="clear" w:color="auto" w:fill="auto"/>
            <w:vAlign w:val="center"/>
            <w:hideMark/>
          </w:tcPr>
          <w:p w14:paraId="3F8C3B05"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01C1001E"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42E3572"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5BC5393F"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383206C5"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1D6E2C4E" w14:textId="77777777" w:rsidTr="00DA7C84">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4A8389A3" w14:textId="77777777" w:rsidR="00284CA5" w:rsidRPr="00CF547B" w:rsidRDefault="00284CA5" w:rsidP="00DA7C84">
            <w:pPr>
              <w:jc w:val="center"/>
              <w:rPr>
                <w:color w:val="000000"/>
                <w:sz w:val="18"/>
                <w:szCs w:val="18"/>
              </w:rPr>
            </w:pPr>
            <w:r w:rsidRPr="00CF547B">
              <w:rPr>
                <w:color w:val="000000"/>
                <w:sz w:val="18"/>
                <w:szCs w:val="18"/>
              </w:rPr>
              <w:t>R:S ratio</w:t>
            </w:r>
          </w:p>
        </w:tc>
        <w:tc>
          <w:tcPr>
            <w:tcW w:w="1584" w:type="dxa"/>
            <w:tcBorders>
              <w:top w:val="nil"/>
              <w:left w:val="nil"/>
              <w:bottom w:val="single" w:sz="4" w:space="0" w:color="auto"/>
              <w:right w:val="single" w:sz="4" w:space="0" w:color="auto"/>
            </w:tcBorders>
            <w:shd w:val="clear" w:color="auto" w:fill="auto"/>
            <w:vAlign w:val="center"/>
            <w:hideMark/>
          </w:tcPr>
          <w:p w14:paraId="3343FD5E" w14:textId="77777777" w:rsidR="00284CA5" w:rsidRPr="00CF547B" w:rsidRDefault="00284CA5" w:rsidP="00DA7C84">
            <w:pPr>
              <w:jc w:val="center"/>
              <w:rPr>
                <w:b/>
                <w:bCs/>
                <w:color w:val="000000"/>
                <w:sz w:val="18"/>
                <w:szCs w:val="18"/>
              </w:rPr>
            </w:pPr>
            <w:r w:rsidRPr="00CF547B">
              <w:rPr>
                <w:b/>
                <w:bCs/>
                <w:color w:val="000000"/>
                <w:sz w:val="18"/>
                <w:szCs w:val="18"/>
              </w:rPr>
              <w:t>F = 36.5018***</w:t>
            </w:r>
          </w:p>
        </w:tc>
        <w:tc>
          <w:tcPr>
            <w:tcW w:w="1584" w:type="dxa"/>
            <w:tcBorders>
              <w:top w:val="nil"/>
              <w:left w:val="nil"/>
              <w:bottom w:val="single" w:sz="4" w:space="0" w:color="auto"/>
              <w:right w:val="single" w:sz="4" w:space="0" w:color="auto"/>
            </w:tcBorders>
            <w:shd w:val="clear" w:color="auto" w:fill="auto"/>
            <w:vAlign w:val="center"/>
            <w:hideMark/>
          </w:tcPr>
          <w:p w14:paraId="525BE01B" w14:textId="77777777" w:rsidR="00284CA5" w:rsidRPr="00CF547B" w:rsidRDefault="00284CA5" w:rsidP="00DA7C84">
            <w:pPr>
              <w:jc w:val="center"/>
              <w:rPr>
                <w:color w:val="000000"/>
                <w:sz w:val="18"/>
                <w:szCs w:val="18"/>
              </w:rPr>
            </w:pPr>
            <w:r w:rsidRPr="00CF547B">
              <w:rPr>
                <w:color w:val="000000"/>
                <w:sz w:val="18"/>
                <w:szCs w:val="18"/>
              </w:rPr>
              <w:t xml:space="preserve">F </w:t>
            </w:r>
            <w:proofErr w:type="gramStart"/>
            <w:r w:rsidRPr="00CF547B">
              <w:rPr>
                <w:color w:val="000000"/>
                <w:sz w:val="18"/>
                <w:szCs w:val="18"/>
              </w:rPr>
              <w:t>=  2</w:t>
            </w:r>
            <w:proofErr w:type="gramEnd"/>
            <w:r w:rsidRPr="00CF547B">
              <w:rPr>
                <w:color w:val="000000"/>
                <w:sz w:val="18"/>
                <w:szCs w:val="18"/>
              </w:rPr>
              <w:t>.1155</w:t>
            </w:r>
          </w:p>
        </w:tc>
        <w:tc>
          <w:tcPr>
            <w:tcW w:w="1584" w:type="dxa"/>
            <w:tcBorders>
              <w:top w:val="nil"/>
              <w:left w:val="nil"/>
              <w:bottom w:val="single" w:sz="4" w:space="0" w:color="auto"/>
              <w:right w:val="single" w:sz="4" w:space="0" w:color="auto"/>
            </w:tcBorders>
            <w:shd w:val="clear" w:color="auto" w:fill="auto"/>
            <w:vAlign w:val="center"/>
            <w:hideMark/>
          </w:tcPr>
          <w:p w14:paraId="29B1474C" w14:textId="77777777" w:rsidR="00284CA5" w:rsidRPr="00CF547B" w:rsidRDefault="00284CA5" w:rsidP="00DA7C84">
            <w:pPr>
              <w:jc w:val="center"/>
              <w:rPr>
                <w:color w:val="000000"/>
                <w:sz w:val="18"/>
                <w:szCs w:val="18"/>
              </w:rPr>
            </w:pPr>
            <w:r w:rsidRPr="00CF547B">
              <w:rPr>
                <w:color w:val="000000"/>
                <w:sz w:val="18"/>
                <w:szCs w:val="18"/>
              </w:rPr>
              <w:t>F = 0.6739</w:t>
            </w:r>
          </w:p>
        </w:tc>
        <w:tc>
          <w:tcPr>
            <w:tcW w:w="720" w:type="dxa"/>
            <w:tcBorders>
              <w:top w:val="nil"/>
              <w:left w:val="nil"/>
              <w:bottom w:val="single" w:sz="4" w:space="0" w:color="auto"/>
              <w:right w:val="single" w:sz="4" w:space="0" w:color="auto"/>
            </w:tcBorders>
            <w:shd w:val="clear" w:color="auto" w:fill="auto"/>
            <w:vAlign w:val="center"/>
            <w:hideMark/>
          </w:tcPr>
          <w:p w14:paraId="11090022" w14:textId="77777777" w:rsidR="00284CA5" w:rsidRPr="00CF547B" w:rsidRDefault="00284CA5" w:rsidP="00DA7C84">
            <w:pPr>
              <w:jc w:val="center"/>
              <w:rPr>
                <w:color w:val="000000"/>
                <w:sz w:val="18"/>
                <w:szCs w:val="18"/>
              </w:rPr>
            </w:pPr>
            <w:r w:rsidRPr="00CF547B">
              <w:rPr>
                <w:color w:val="000000"/>
                <w:sz w:val="18"/>
                <w:szCs w:val="18"/>
              </w:rPr>
              <w:t>0.077</w:t>
            </w:r>
          </w:p>
        </w:tc>
        <w:tc>
          <w:tcPr>
            <w:tcW w:w="720" w:type="dxa"/>
            <w:tcBorders>
              <w:top w:val="nil"/>
              <w:left w:val="nil"/>
              <w:bottom w:val="single" w:sz="4" w:space="0" w:color="auto"/>
              <w:right w:val="single" w:sz="4" w:space="0" w:color="auto"/>
            </w:tcBorders>
            <w:shd w:val="clear" w:color="auto" w:fill="auto"/>
            <w:vAlign w:val="center"/>
            <w:hideMark/>
          </w:tcPr>
          <w:p w14:paraId="2156E3CE" w14:textId="77777777" w:rsidR="00284CA5" w:rsidRPr="00CF547B" w:rsidRDefault="00284CA5" w:rsidP="00DA7C84">
            <w:pPr>
              <w:jc w:val="center"/>
              <w:rPr>
                <w:color w:val="000000"/>
                <w:sz w:val="18"/>
                <w:szCs w:val="18"/>
              </w:rPr>
            </w:pPr>
            <w:r w:rsidRPr="00CF547B">
              <w:rPr>
                <w:color w:val="000000"/>
                <w:sz w:val="18"/>
                <w:szCs w:val="18"/>
              </w:rPr>
              <w:t>0.133</w:t>
            </w:r>
          </w:p>
        </w:tc>
      </w:tr>
      <w:tr w:rsidR="00284CA5" w:rsidRPr="00CF547B" w14:paraId="1E6F140F" w14:textId="77777777" w:rsidTr="00DA7C84">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26A67757" w14:textId="77777777" w:rsidR="00284CA5" w:rsidRPr="00CF547B" w:rsidRDefault="00284CA5" w:rsidP="00DA7C84">
            <w:pPr>
              <w:jc w:val="center"/>
              <w:rPr>
                <w:color w:val="000000"/>
                <w:sz w:val="18"/>
                <w:szCs w:val="18"/>
              </w:rPr>
            </w:pPr>
            <w:r w:rsidRPr="00CF547B">
              <w:rPr>
                <w:color w:val="000000"/>
                <w:sz w:val="18"/>
                <w:szCs w:val="18"/>
              </w:rPr>
              <w:t>RGR</w:t>
            </w:r>
          </w:p>
        </w:tc>
        <w:tc>
          <w:tcPr>
            <w:tcW w:w="1584" w:type="dxa"/>
            <w:tcBorders>
              <w:top w:val="nil"/>
              <w:left w:val="nil"/>
              <w:bottom w:val="single" w:sz="4" w:space="0" w:color="auto"/>
              <w:right w:val="single" w:sz="4" w:space="0" w:color="auto"/>
            </w:tcBorders>
            <w:shd w:val="clear" w:color="auto" w:fill="auto"/>
            <w:vAlign w:val="center"/>
            <w:hideMark/>
          </w:tcPr>
          <w:p w14:paraId="5B3D17A0" w14:textId="77777777" w:rsidR="00284CA5" w:rsidRPr="00CF547B" w:rsidRDefault="00284CA5" w:rsidP="00DA7C84">
            <w:pPr>
              <w:jc w:val="center"/>
              <w:rPr>
                <w:b/>
                <w:bCs/>
                <w:color w:val="000000"/>
                <w:sz w:val="18"/>
                <w:szCs w:val="18"/>
              </w:rPr>
            </w:pPr>
            <w:r w:rsidRPr="00CF547B">
              <w:rPr>
                <w:b/>
                <w:bCs/>
                <w:color w:val="000000"/>
                <w:sz w:val="18"/>
                <w:szCs w:val="18"/>
              </w:rPr>
              <w:t>F = 12.1817***</w:t>
            </w:r>
          </w:p>
        </w:tc>
        <w:tc>
          <w:tcPr>
            <w:tcW w:w="1584" w:type="dxa"/>
            <w:tcBorders>
              <w:top w:val="nil"/>
              <w:left w:val="nil"/>
              <w:bottom w:val="single" w:sz="4" w:space="0" w:color="auto"/>
              <w:right w:val="single" w:sz="4" w:space="0" w:color="auto"/>
            </w:tcBorders>
            <w:shd w:val="clear" w:color="auto" w:fill="auto"/>
            <w:vAlign w:val="center"/>
            <w:hideMark/>
          </w:tcPr>
          <w:p w14:paraId="51C038DB" w14:textId="77777777" w:rsidR="00284CA5" w:rsidRPr="00CF547B" w:rsidRDefault="00284CA5" w:rsidP="00DA7C84">
            <w:pPr>
              <w:jc w:val="center"/>
              <w:rPr>
                <w:color w:val="000000"/>
                <w:sz w:val="18"/>
                <w:szCs w:val="18"/>
              </w:rPr>
            </w:pPr>
            <w:r w:rsidRPr="00CF547B">
              <w:rPr>
                <w:color w:val="000000"/>
                <w:sz w:val="18"/>
                <w:szCs w:val="18"/>
              </w:rPr>
              <w:t>F = 0.0119</w:t>
            </w:r>
          </w:p>
        </w:tc>
        <w:tc>
          <w:tcPr>
            <w:tcW w:w="1584" w:type="dxa"/>
            <w:tcBorders>
              <w:top w:val="nil"/>
              <w:left w:val="nil"/>
              <w:bottom w:val="single" w:sz="4" w:space="0" w:color="auto"/>
              <w:right w:val="single" w:sz="4" w:space="0" w:color="auto"/>
            </w:tcBorders>
            <w:shd w:val="clear" w:color="auto" w:fill="auto"/>
            <w:vAlign w:val="center"/>
            <w:hideMark/>
          </w:tcPr>
          <w:p w14:paraId="5651FA55" w14:textId="77777777" w:rsidR="00284CA5" w:rsidRPr="00CF547B" w:rsidRDefault="00284CA5" w:rsidP="00DA7C84">
            <w:pPr>
              <w:jc w:val="center"/>
              <w:rPr>
                <w:color w:val="000000"/>
                <w:sz w:val="18"/>
                <w:szCs w:val="18"/>
              </w:rPr>
            </w:pPr>
            <w:r w:rsidRPr="00CF547B">
              <w:rPr>
                <w:color w:val="000000"/>
                <w:sz w:val="18"/>
                <w:szCs w:val="18"/>
              </w:rPr>
              <w:t>F = 0.1523</w:t>
            </w:r>
          </w:p>
        </w:tc>
        <w:tc>
          <w:tcPr>
            <w:tcW w:w="720" w:type="dxa"/>
            <w:tcBorders>
              <w:top w:val="nil"/>
              <w:left w:val="nil"/>
              <w:bottom w:val="single" w:sz="4" w:space="0" w:color="auto"/>
              <w:right w:val="single" w:sz="4" w:space="0" w:color="auto"/>
            </w:tcBorders>
            <w:shd w:val="clear" w:color="auto" w:fill="auto"/>
            <w:vAlign w:val="center"/>
            <w:hideMark/>
          </w:tcPr>
          <w:p w14:paraId="21FD6161" w14:textId="77777777" w:rsidR="00284CA5" w:rsidRPr="00CF547B" w:rsidRDefault="00284CA5" w:rsidP="00DA7C84">
            <w:pPr>
              <w:jc w:val="center"/>
              <w:rPr>
                <w:color w:val="000000"/>
                <w:sz w:val="18"/>
                <w:szCs w:val="18"/>
              </w:rPr>
            </w:pPr>
            <w:r w:rsidRPr="00CF547B">
              <w:rPr>
                <w:color w:val="000000"/>
                <w:sz w:val="18"/>
                <w:szCs w:val="18"/>
              </w:rPr>
              <w:t>0.017</w:t>
            </w:r>
          </w:p>
        </w:tc>
        <w:tc>
          <w:tcPr>
            <w:tcW w:w="720" w:type="dxa"/>
            <w:tcBorders>
              <w:top w:val="nil"/>
              <w:left w:val="nil"/>
              <w:bottom w:val="single" w:sz="4" w:space="0" w:color="auto"/>
              <w:right w:val="single" w:sz="4" w:space="0" w:color="auto"/>
            </w:tcBorders>
            <w:shd w:val="clear" w:color="auto" w:fill="auto"/>
            <w:vAlign w:val="center"/>
            <w:hideMark/>
          </w:tcPr>
          <w:p w14:paraId="108D7931" w14:textId="77777777" w:rsidR="00284CA5" w:rsidRPr="00CF547B" w:rsidRDefault="00284CA5" w:rsidP="00DA7C84">
            <w:pPr>
              <w:jc w:val="center"/>
              <w:rPr>
                <w:color w:val="000000"/>
                <w:sz w:val="18"/>
                <w:szCs w:val="18"/>
              </w:rPr>
            </w:pPr>
            <w:r w:rsidRPr="00CF547B">
              <w:rPr>
                <w:color w:val="000000"/>
                <w:sz w:val="18"/>
                <w:szCs w:val="18"/>
              </w:rPr>
              <w:t>0.055</w:t>
            </w:r>
          </w:p>
        </w:tc>
      </w:tr>
      <w:tr w:rsidR="00284CA5" w:rsidRPr="00CF547B" w14:paraId="04CB7002" w14:textId="77777777" w:rsidTr="00DA7C84">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26615353" w14:textId="77777777" w:rsidR="00284CA5" w:rsidRPr="00CF547B" w:rsidRDefault="00284CA5" w:rsidP="00DA7C84">
            <w:pPr>
              <w:jc w:val="center"/>
              <w:rPr>
                <w:color w:val="000000"/>
                <w:sz w:val="18"/>
                <w:szCs w:val="18"/>
              </w:rPr>
            </w:pPr>
            <w:r w:rsidRPr="00CF547B">
              <w:rPr>
                <w:color w:val="000000"/>
                <w:sz w:val="18"/>
                <w:szCs w:val="18"/>
              </w:rPr>
              <w:t>SLA</w:t>
            </w:r>
          </w:p>
        </w:tc>
        <w:tc>
          <w:tcPr>
            <w:tcW w:w="1584" w:type="dxa"/>
            <w:tcBorders>
              <w:top w:val="nil"/>
              <w:left w:val="nil"/>
              <w:bottom w:val="single" w:sz="4" w:space="0" w:color="auto"/>
              <w:right w:val="single" w:sz="4" w:space="0" w:color="auto"/>
            </w:tcBorders>
            <w:shd w:val="clear" w:color="auto" w:fill="auto"/>
            <w:vAlign w:val="center"/>
            <w:hideMark/>
          </w:tcPr>
          <w:p w14:paraId="7EC662C0" w14:textId="77777777" w:rsidR="00284CA5" w:rsidRPr="00CF547B" w:rsidRDefault="00284CA5" w:rsidP="00DA7C84">
            <w:pPr>
              <w:jc w:val="center"/>
              <w:rPr>
                <w:color w:val="000000"/>
                <w:sz w:val="18"/>
                <w:szCs w:val="18"/>
              </w:rPr>
            </w:pPr>
            <w:r w:rsidRPr="00CF547B">
              <w:rPr>
                <w:color w:val="000000"/>
                <w:sz w:val="18"/>
                <w:szCs w:val="18"/>
              </w:rPr>
              <w:t>F = 2.0644</w:t>
            </w:r>
          </w:p>
        </w:tc>
        <w:tc>
          <w:tcPr>
            <w:tcW w:w="1584" w:type="dxa"/>
            <w:tcBorders>
              <w:top w:val="nil"/>
              <w:left w:val="nil"/>
              <w:bottom w:val="single" w:sz="4" w:space="0" w:color="auto"/>
              <w:right w:val="single" w:sz="4" w:space="0" w:color="auto"/>
            </w:tcBorders>
            <w:shd w:val="clear" w:color="auto" w:fill="auto"/>
            <w:vAlign w:val="center"/>
            <w:hideMark/>
          </w:tcPr>
          <w:p w14:paraId="1BC76A85" w14:textId="77777777" w:rsidR="00284CA5" w:rsidRPr="00CF547B" w:rsidRDefault="00284CA5" w:rsidP="00DA7C84">
            <w:pPr>
              <w:jc w:val="center"/>
              <w:rPr>
                <w:color w:val="000000"/>
                <w:sz w:val="18"/>
                <w:szCs w:val="18"/>
              </w:rPr>
            </w:pPr>
            <w:r w:rsidRPr="00CF547B">
              <w:rPr>
                <w:color w:val="000000"/>
                <w:sz w:val="18"/>
                <w:szCs w:val="18"/>
              </w:rPr>
              <w:t>F = 0.5044</w:t>
            </w:r>
          </w:p>
        </w:tc>
        <w:tc>
          <w:tcPr>
            <w:tcW w:w="1584" w:type="dxa"/>
            <w:tcBorders>
              <w:top w:val="nil"/>
              <w:left w:val="nil"/>
              <w:bottom w:val="single" w:sz="4" w:space="0" w:color="auto"/>
              <w:right w:val="single" w:sz="4" w:space="0" w:color="auto"/>
            </w:tcBorders>
            <w:shd w:val="clear" w:color="auto" w:fill="auto"/>
            <w:vAlign w:val="center"/>
            <w:hideMark/>
          </w:tcPr>
          <w:p w14:paraId="4C4E3314" w14:textId="77777777" w:rsidR="00284CA5" w:rsidRPr="00CF547B" w:rsidRDefault="00284CA5" w:rsidP="00DA7C84">
            <w:pPr>
              <w:jc w:val="center"/>
              <w:rPr>
                <w:color w:val="000000"/>
                <w:sz w:val="18"/>
                <w:szCs w:val="18"/>
              </w:rPr>
            </w:pPr>
            <w:proofErr w:type="gramStart"/>
            <w:r>
              <w:rPr>
                <w:color w:val="000000"/>
                <w:sz w:val="18"/>
                <w:szCs w:val="18"/>
              </w:rPr>
              <w:t>]=</w:t>
            </w:r>
            <w:proofErr w:type="gramEnd"/>
            <w:r w:rsidRPr="00CF547B">
              <w:rPr>
                <w:color w:val="000000"/>
                <w:sz w:val="18"/>
                <w:szCs w:val="18"/>
              </w:rPr>
              <w:t>F = 0.1812</w:t>
            </w:r>
          </w:p>
        </w:tc>
        <w:tc>
          <w:tcPr>
            <w:tcW w:w="720" w:type="dxa"/>
            <w:tcBorders>
              <w:top w:val="nil"/>
              <w:left w:val="nil"/>
              <w:bottom w:val="single" w:sz="4" w:space="0" w:color="auto"/>
              <w:right w:val="single" w:sz="4" w:space="0" w:color="auto"/>
            </w:tcBorders>
            <w:shd w:val="clear" w:color="auto" w:fill="auto"/>
            <w:vAlign w:val="center"/>
            <w:hideMark/>
          </w:tcPr>
          <w:p w14:paraId="6F0A5A08" w14:textId="77777777" w:rsidR="00284CA5" w:rsidRPr="00CF547B" w:rsidRDefault="00284CA5" w:rsidP="00DA7C84">
            <w:pPr>
              <w:jc w:val="center"/>
              <w:rPr>
                <w:color w:val="000000"/>
                <w:sz w:val="18"/>
                <w:szCs w:val="18"/>
              </w:rPr>
            </w:pPr>
            <w:r w:rsidRPr="00CF547B">
              <w:rPr>
                <w:color w:val="000000"/>
                <w:sz w:val="18"/>
                <w:szCs w:val="18"/>
              </w:rPr>
              <w:t>0.008</w:t>
            </w:r>
          </w:p>
        </w:tc>
        <w:tc>
          <w:tcPr>
            <w:tcW w:w="720" w:type="dxa"/>
            <w:tcBorders>
              <w:top w:val="nil"/>
              <w:left w:val="nil"/>
              <w:bottom w:val="single" w:sz="4" w:space="0" w:color="auto"/>
              <w:right w:val="single" w:sz="4" w:space="0" w:color="auto"/>
            </w:tcBorders>
            <w:shd w:val="clear" w:color="auto" w:fill="auto"/>
            <w:vAlign w:val="center"/>
            <w:hideMark/>
          </w:tcPr>
          <w:p w14:paraId="7B2CE7F4" w14:textId="77777777" w:rsidR="00284CA5" w:rsidRPr="00CF547B" w:rsidRDefault="00284CA5" w:rsidP="00DA7C84">
            <w:pPr>
              <w:jc w:val="center"/>
              <w:rPr>
                <w:color w:val="000000"/>
                <w:sz w:val="18"/>
                <w:szCs w:val="18"/>
              </w:rPr>
            </w:pPr>
            <w:r w:rsidRPr="00CF547B">
              <w:rPr>
                <w:color w:val="000000"/>
                <w:sz w:val="18"/>
                <w:szCs w:val="18"/>
              </w:rPr>
              <w:t>0.067</w:t>
            </w:r>
          </w:p>
        </w:tc>
      </w:tr>
      <w:tr w:rsidR="00284CA5" w:rsidRPr="00CF547B" w14:paraId="3543E44D" w14:textId="77777777" w:rsidTr="00DA7C84">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0B94B3A7" w14:textId="77777777" w:rsidR="00284CA5" w:rsidRPr="00CF547B" w:rsidRDefault="00284CA5" w:rsidP="00DA7C84">
            <w:pPr>
              <w:jc w:val="center"/>
              <w:rPr>
                <w:color w:val="000000"/>
                <w:sz w:val="18"/>
                <w:szCs w:val="18"/>
              </w:rPr>
            </w:pPr>
            <w:r w:rsidRPr="00CF547B">
              <w:rPr>
                <w:color w:val="000000"/>
                <w:sz w:val="18"/>
                <w:szCs w:val="18"/>
              </w:rPr>
              <w:t>LDMC</w:t>
            </w:r>
          </w:p>
        </w:tc>
        <w:tc>
          <w:tcPr>
            <w:tcW w:w="1584" w:type="dxa"/>
            <w:tcBorders>
              <w:top w:val="nil"/>
              <w:left w:val="nil"/>
              <w:bottom w:val="single" w:sz="4" w:space="0" w:color="auto"/>
              <w:right w:val="single" w:sz="4" w:space="0" w:color="auto"/>
            </w:tcBorders>
            <w:shd w:val="clear" w:color="auto" w:fill="auto"/>
            <w:vAlign w:val="center"/>
            <w:hideMark/>
          </w:tcPr>
          <w:p w14:paraId="62BCC69D" w14:textId="77777777" w:rsidR="00284CA5" w:rsidRPr="00CF547B" w:rsidRDefault="00284CA5" w:rsidP="00DA7C84">
            <w:pPr>
              <w:jc w:val="center"/>
              <w:rPr>
                <w:b/>
                <w:bCs/>
                <w:color w:val="000000"/>
                <w:sz w:val="18"/>
                <w:szCs w:val="18"/>
              </w:rPr>
            </w:pPr>
            <w:r w:rsidRPr="00CF547B">
              <w:rPr>
                <w:b/>
                <w:bCs/>
                <w:color w:val="000000"/>
                <w:sz w:val="18"/>
                <w:szCs w:val="18"/>
              </w:rPr>
              <w:t>F = 8.3839**</w:t>
            </w:r>
          </w:p>
        </w:tc>
        <w:tc>
          <w:tcPr>
            <w:tcW w:w="1584" w:type="dxa"/>
            <w:tcBorders>
              <w:top w:val="nil"/>
              <w:left w:val="nil"/>
              <w:bottom w:val="single" w:sz="4" w:space="0" w:color="auto"/>
              <w:right w:val="single" w:sz="4" w:space="0" w:color="auto"/>
            </w:tcBorders>
            <w:shd w:val="clear" w:color="auto" w:fill="auto"/>
            <w:vAlign w:val="center"/>
            <w:hideMark/>
          </w:tcPr>
          <w:p w14:paraId="7F1C50AB" w14:textId="77777777" w:rsidR="00284CA5" w:rsidRPr="00CF547B" w:rsidRDefault="00284CA5" w:rsidP="00DA7C84">
            <w:pPr>
              <w:jc w:val="center"/>
              <w:rPr>
                <w:color w:val="000000"/>
                <w:sz w:val="18"/>
                <w:szCs w:val="18"/>
              </w:rPr>
            </w:pPr>
            <w:r w:rsidRPr="00CF547B">
              <w:rPr>
                <w:color w:val="000000"/>
                <w:sz w:val="18"/>
                <w:szCs w:val="18"/>
              </w:rPr>
              <w:t>F = 1.2024</w:t>
            </w:r>
          </w:p>
        </w:tc>
        <w:tc>
          <w:tcPr>
            <w:tcW w:w="1584" w:type="dxa"/>
            <w:tcBorders>
              <w:top w:val="nil"/>
              <w:left w:val="nil"/>
              <w:bottom w:val="single" w:sz="4" w:space="0" w:color="auto"/>
              <w:right w:val="single" w:sz="4" w:space="0" w:color="auto"/>
            </w:tcBorders>
            <w:shd w:val="clear" w:color="auto" w:fill="auto"/>
            <w:vAlign w:val="center"/>
            <w:hideMark/>
          </w:tcPr>
          <w:p w14:paraId="7C4FB5F1" w14:textId="77777777" w:rsidR="00284CA5" w:rsidRPr="00CF547B" w:rsidRDefault="00284CA5" w:rsidP="00DA7C84">
            <w:pPr>
              <w:jc w:val="center"/>
              <w:rPr>
                <w:color w:val="000000"/>
                <w:sz w:val="18"/>
                <w:szCs w:val="18"/>
              </w:rPr>
            </w:pPr>
            <w:r w:rsidRPr="00CF547B">
              <w:rPr>
                <w:color w:val="000000"/>
                <w:sz w:val="18"/>
                <w:szCs w:val="18"/>
              </w:rPr>
              <w:t>F = 0.5974</w:t>
            </w:r>
          </w:p>
        </w:tc>
        <w:tc>
          <w:tcPr>
            <w:tcW w:w="720" w:type="dxa"/>
            <w:tcBorders>
              <w:top w:val="nil"/>
              <w:left w:val="nil"/>
              <w:bottom w:val="single" w:sz="4" w:space="0" w:color="auto"/>
              <w:right w:val="single" w:sz="4" w:space="0" w:color="auto"/>
            </w:tcBorders>
            <w:shd w:val="clear" w:color="auto" w:fill="auto"/>
            <w:vAlign w:val="center"/>
            <w:hideMark/>
          </w:tcPr>
          <w:p w14:paraId="1903C821" w14:textId="77777777" w:rsidR="00284CA5" w:rsidRPr="00CF547B" w:rsidRDefault="00284CA5" w:rsidP="00DA7C84">
            <w:pPr>
              <w:jc w:val="center"/>
              <w:rPr>
                <w:color w:val="000000"/>
                <w:sz w:val="18"/>
                <w:szCs w:val="18"/>
              </w:rPr>
            </w:pPr>
            <w:r w:rsidRPr="00CF547B">
              <w:rPr>
                <w:color w:val="000000"/>
                <w:sz w:val="18"/>
                <w:szCs w:val="18"/>
              </w:rPr>
              <w:t>0.030</w:t>
            </w:r>
          </w:p>
        </w:tc>
        <w:tc>
          <w:tcPr>
            <w:tcW w:w="720" w:type="dxa"/>
            <w:tcBorders>
              <w:top w:val="nil"/>
              <w:left w:val="nil"/>
              <w:bottom w:val="single" w:sz="4" w:space="0" w:color="auto"/>
              <w:right w:val="single" w:sz="4" w:space="0" w:color="auto"/>
            </w:tcBorders>
            <w:shd w:val="clear" w:color="auto" w:fill="auto"/>
            <w:vAlign w:val="center"/>
            <w:hideMark/>
          </w:tcPr>
          <w:p w14:paraId="41214AEB" w14:textId="77777777" w:rsidR="00284CA5" w:rsidRPr="00CF547B" w:rsidRDefault="00284CA5" w:rsidP="00DA7C84">
            <w:pPr>
              <w:jc w:val="center"/>
              <w:rPr>
                <w:color w:val="000000"/>
                <w:sz w:val="18"/>
                <w:szCs w:val="18"/>
              </w:rPr>
            </w:pPr>
            <w:r w:rsidRPr="00CF547B">
              <w:rPr>
                <w:color w:val="000000"/>
                <w:sz w:val="18"/>
                <w:szCs w:val="18"/>
              </w:rPr>
              <w:t>0.067</w:t>
            </w:r>
          </w:p>
        </w:tc>
      </w:tr>
      <w:tr w:rsidR="00284CA5" w:rsidRPr="00CF547B" w14:paraId="18615F24" w14:textId="77777777" w:rsidTr="00DA7C84">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089A2A07" w14:textId="77777777" w:rsidR="00284CA5" w:rsidRPr="00CF547B" w:rsidRDefault="00284CA5" w:rsidP="00DA7C84">
            <w:pPr>
              <w:jc w:val="center"/>
              <w:rPr>
                <w:b/>
                <w:bCs/>
                <w:color w:val="000000"/>
                <w:sz w:val="18"/>
                <w:szCs w:val="18"/>
              </w:rPr>
            </w:pPr>
            <w:r w:rsidRPr="00CF547B">
              <w:rPr>
                <w:b/>
                <w:bCs/>
                <w:color w:val="000000"/>
                <w:sz w:val="18"/>
                <w:szCs w:val="18"/>
              </w:rPr>
              <w:t>SURVIVAL</w:t>
            </w:r>
          </w:p>
        </w:tc>
        <w:tc>
          <w:tcPr>
            <w:tcW w:w="1584" w:type="dxa"/>
            <w:tcBorders>
              <w:top w:val="nil"/>
              <w:left w:val="nil"/>
              <w:bottom w:val="single" w:sz="4" w:space="0" w:color="auto"/>
              <w:right w:val="single" w:sz="4" w:space="0" w:color="auto"/>
            </w:tcBorders>
            <w:shd w:val="clear" w:color="auto" w:fill="auto"/>
            <w:vAlign w:val="center"/>
            <w:hideMark/>
          </w:tcPr>
          <w:p w14:paraId="1D4B1008" w14:textId="77777777" w:rsidR="00284CA5" w:rsidRPr="00CF547B" w:rsidRDefault="00284CA5" w:rsidP="00DA7C84">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3B2D34D"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5E612D5A"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5115C39D"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4AFE49C8"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62AB720E" w14:textId="77777777" w:rsidTr="00DA7C84">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6A8BA79D" w14:textId="77777777" w:rsidR="00284CA5" w:rsidRPr="00CF547B" w:rsidRDefault="00284CA5" w:rsidP="00DA7C84">
            <w:pPr>
              <w:jc w:val="center"/>
              <w:rPr>
                <w:color w:val="000000"/>
                <w:sz w:val="18"/>
                <w:szCs w:val="18"/>
              </w:rPr>
            </w:pPr>
            <w:r w:rsidRPr="00CF547B">
              <w:rPr>
                <w:color w:val="000000"/>
                <w:sz w:val="18"/>
                <w:szCs w:val="18"/>
              </w:rPr>
              <w:t xml:space="preserve">mortality </w:t>
            </w:r>
          </w:p>
        </w:tc>
        <w:tc>
          <w:tcPr>
            <w:tcW w:w="1584" w:type="dxa"/>
            <w:tcBorders>
              <w:top w:val="nil"/>
              <w:left w:val="nil"/>
              <w:bottom w:val="single" w:sz="4" w:space="0" w:color="auto"/>
              <w:right w:val="single" w:sz="4" w:space="0" w:color="auto"/>
            </w:tcBorders>
            <w:shd w:val="clear" w:color="auto" w:fill="auto"/>
            <w:vAlign w:val="center"/>
            <w:hideMark/>
          </w:tcPr>
          <w:p w14:paraId="0AAA3371" w14:textId="77777777" w:rsidR="00284CA5" w:rsidRPr="00CF547B" w:rsidRDefault="00284CA5" w:rsidP="00DA7C84">
            <w:pPr>
              <w:jc w:val="center"/>
              <w:rPr>
                <w:color w:val="000000"/>
                <w:sz w:val="18"/>
                <w:szCs w:val="18"/>
              </w:rPr>
            </w:pPr>
            <w:r w:rsidRPr="00CF547B">
              <w:rPr>
                <w:color w:val="000000"/>
                <w:sz w:val="18"/>
                <w:szCs w:val="18"/>
              </w:rPr>
              <w:t>X2 = 1.5009</w:t>
            </w:r>
          </w:p>
        </w:tc>
        <w:tc>
          <w:tcPr>
            <w:tcW w:w="1584" w:type="dxa"/>
            <w:tcBorders>
              <w:top w:val="nil"/>
              <w:left w:val="nil"/>
              <w:bottom w:val="single" w:sz="4" w:space="0" w:color="auto"/>
              <w:right w:val="single" w:sz="4" w:space="0" w:color="auto"/>
            </w:tcBorders>
            <w:shd w:val="clear" w:color="auto" w:fill="auto"/>
            <w:vAlign w:val="center"/>
            <w:hideMark/>
          </w:tcPr>
          <w:p w14:paraId="3E841DC3" w14:textId="77777777" w:rsidR="00284CA5" w:rsidRPr="00CF547B" w:rsidRDefault="00284CA5" w:rsidP="00DA7C84">
            <w:pPr>
              <w:jc w:val="center"/>
              <w:rPr>
                <w:color w:val="000000"/>
                <w:sz w:val="18"/>
                <w:szCs w:val="18"/>
              </w:rPr>
            </w:pPr>
            <w:r w:rsidRPr="00CF547B">
              <w:rPr>
                <w:color w:val="000000"/>
                <w:sz w:val="18"/>
                <w:szCs w:val="18"/>
              </w:rPr>
              <w:t>X2 = 2.5306</w:t>
            </w:r>
          </w:p>
        </w:tc>
        <w:tc>
          <w:tcPr>
            <w:tcW w:w="1584" w:type="dxa"/>
            <w:tcBorders>
              <w:top w:val="nil"/>
              <w:left w:val="nil"/>
              <w:bottom w:val="single" w:sz="4" w:space="0" w:color="auto"/>
              <w:right w:val="single" w:sz="4" w:space="0" w:color="auto"/>
            </w:tcBorders>
            <w:shd w:val="clear" w:color="auto" w:fill="auto"/>
            <w:vAlign w:val="center"/>
            <w:hideMark/>
          </w:tcPr>
          <w:p w14:paraId="6D76A604" w14:textId="77777777" w:rsidR="00284CA5" w:rsidRPr="00CF547B" w:rsidRDefault="00284CA5" w:rsidP="00DA7C84">
            <w:pPr>
              <w:jc w:val="center"/>
              <w:rPr>
                <w:color w:val="000000"/>
                <w:sz w:val="18"/>
                <w:szCs w:val="18"/>
              </w:rPr>
            </w:pPr>
            <w:r w:rsidRPr="00CF547B">
              <w:rPr>
                <w:color w:val="000000"/>
                <w:sz w:val="18"/>
                <w:szCs w:val="18"/>
              </w:rPr>
              <w:t>X2 = 0.3944</w:t>
            </w:r>
          </w:p>
        </w:tc>
        <w:tc>
          <w:tcPr>
            <w:tcW w:w="720" w:type="dxa"/>
            <w:tcBorders>
              <w:top w:val="nil"/>
              <w:left w:val="nil"/>
              <w:bottom w:val="single" w:sz="4" w:space="0" w:color="auto"/>
              <w:right w:val="single" w:sz="4" w:space="0" w:color="auto"/>
            </w:tcBorders>
            <w:shd w:val="clear" w:color="auto" w:fill="auto"/>
            <w:vAlign w:val="center"/>
            <w:hideMark/>
          </w:tcPr>
          <w:p w14:paraId="7BCBE208" w14:textId="77777777" w:rsidR="00284CA5" w:rsidRPr="00CF547B" w:rsidRDefault="00284CA5" w:rsidP="00DA7C84">
            <w:pPr>
              <w:jc w:val="center"/>
              <w:rPr>
                <w:color w:val="000000"/>
                <w:sz w:val="18"/>
                <w:szCs w:val="18"/>
              </w:rPr>
            </w:pPr>
            <w:r w:rsidRPr="00CF547B">
              <w:rPr>
                <w:color w:val="000000"/>
                <w:sz w:val="18"/>
                <w:szCs w:val="18"/>
              </w:rPr>
              <w:t>0.017</w:t>
            </w:r>
          </w:p>
        </w:tc>
        <w:tc>
          <w:tcPr>
            <w:tcW w:w="720" w:type="dxa"/>
            <w:tcBorders>
              <w:top w:val="nil"/>
              <w:left w:val="nil"/>
              <w:bottom w:val="single" w:sz="4" w:space="0" w:color="auto"/>
              <w:right w:val="single" w:sz="4" w:space="0" w:color="auto"/>
            </w:tcBorders>
            <w:shd w:val="clear" w:color="auto" w:fill="auto"/>
            <w:vAlign w:val="center"/>
            <w:hideMark/>
          </w:tcPr>
          <w:p w14:paraId="57AB5367" w14:textId="77777777" w:rsidR="00284CA5" w:rsidRPr="00CF547B" w:rsidRDefault="00284CA5" w:rsidP="00DA7C84">
            <w:pPr>
              <w:jc w:val="center"/>
              <w:rPr>
                <w:color w:val="000000"/>
                <w:sz w:val="18"/>
                <w:szCs w:val="18"/>
              </w:rPr>
            </w:pPr>
            <w:r w:rsidRPr="00CF547B">
              <w:rPr>
                <w:color w:val="000000"/>
                <w:sz w:val="18"/>
                <w:szCs w:val="18"/>
              </w:rPr>
              <w:t>0.048</w:t>
            </w:r>
          </w:p>
        </w:tc>
      </w:tr>
      <w:tr w:rsidR="00284CA5" w:rsidRPr="00CF547B" w14:paraId="161CF70D" w14:textId="77777777" w:rsidTr="00DA7C84">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6643628B" w14:textId="77777777" w:rsidR="00284CA5" w:rsidRPr="00CF547B" w:rsidRDefault="00284CA5" w:rsidP="00DA7C84">
            <w:pPr>
              <w:jc w:val="center"/>
              <w:rPr>
                <w:b/>
                <w:bCs/>
                <w:color w:val="000000"/>
                <w:sz w:val="18"/>
                <w:szCs w:val="18"/>
              </w:rPr>
            </w:pPr>
            <w:r w:rsidRPr="00CF547B">
              <w:rPr>
                <w:b/>
                <w:bCs/>
                <w:color w:val="000000"/>
                <w:sz w:val="18"/>
                <w:szCs w:val="18"/>
              </w:rPr>
              <w:t>REPRODUCTION</w:t>
            </w:r>
          </w:p>
        </w:tc>
        <w:tc>
          <w:tcPr>
            <w:tcW w:w="1584" w:type="dxa"/>
            <w:tcBorders>
              <w:top w:val="nil"/>
              <w:left w:val="nil"/>
              <w:bottom w:val="single" w:sz="4" w:space="0" w:color="auto"/>
              <w:right w:val="single" w:sz="4" w:space="0" w:color="auto"/>
            </w:tcBorders>
            <w:shd w:val="clear" w:color="auto" w:fill="auto"/>
            <w:vAlign w:val="center"/>
            <w:hideMark/>
          </w:tcPr>
          <w:p w14:paraId="42285812" w14:textId="77777777" w:rsidR="00284CA5" w:rsidRPr="00CF547B" w:rsidRDefault="00284CA5" w:rsidP="00DA7C84">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0C781C2"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0C9B370" w14:textId="77777777" w:rsidR="00284CA5" w:rsidRPr="00CF547B" w:rsidRDefault="00284CA5" w:rsidP="00DA7C84">
            <w:pPr>
              <w:jc w:val="center"/>
              <w:rPr>
                <w:b/>
                <w:bCs/>
                <w:color w:val="000000"/>
                <w:sz w:val="18"/>
                <w:szCs w:val="18"/>
              </w:rPr>
            </w:pPr>
            <w:r w:rsidRPr="00CF547B">
              <w:rPr>
                <w:b/>
                <w:bCs/>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4F59FDC"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0E02A267"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63B5BE8E" w14:textId="77777777" w:rsidTr="00DA7C84">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703E78F3" w14:textId="77777777" w:rsidR="00284CA5" w:rsidRPr="00CF547B" w:rsidRDefault="00284CA5" w:rsidP="00DA7C84">
            <w:pPr>
              <w:jc w:val="center"/>
              <w:rPr>
                <w:color w:val="000000"/>
                <w:sz w:val="18"/>
                <w:szCs w:val="18"/>
              </w:rPr>
            </w:pPr>
            <w:r w:rsidRPr="00CF547B">
              <w:rPr>
                <w:color w:val="000000"/>
                <w:sz w:val="18"/>
                <w:szCs w:val="18"/>
              </w:rPr>
              <w:t>days to flowering</w:t>
            </w:r>
          </w:p>
        </w:tc>
        <w:tc>
          <w:tcPr>
            <w:tcW w:w="1584" w:type="dxa"/>
            <w:tcBorders>
              <w:top w:val="nil"/>
              <w:left w:val="nil"/>
              <w:bottom w:val="single" w:sz="4" w:space="0" w:color="auto"/>
              <w:right w:val="single" w:sz="4" w:space="0" w:color="auto"/>
            </w:tcBorders>
            <w:shd w:val="clear" w:color="auto" w:fill="auto"/>
            <w:vAlign w:val="center"/>
            <w:hideMark/>
          </w:tcPr>
          <w:p w14:paraId="27B2EA34" w14:textId="77777777" w:rsidR="00284CA5" w:rsidRPr="00CF547B" w:rsidRDefault="00284CA5" w:rsidP="00DA7C84">
            <w:pPr>
              <w:jc w:val="center"/>
              <w:rPr>
                <w:color w:val="000000"/>
                <w:sz w:val="18"/>
                <w:szCs w:val="18"/>
              </w:rPr>
            </w:pPr>
            <w:r w:rsidRPr="00CF547B">
              <w:rPr>
                <w:color w:val="000000"/>
                <w:sz w:val="18"/>
                <w:szCs w:val="18"/>
              </w:rPr>
              <w:t xml:space="preserve">X2 </w:t>
            </w:r>
            <w:proofErr w:type="gramStart"/>
            <w:r w:rsidRPr="00CF547B">
              <w:rPr>
                <w:color w:val="000000"/>
                <w:sz w:val="18"/>
                <w:szCs w:val="18"/>
              </w:rPr>
              <w:t>=  1</w:t>
            </w:r>
            <w:proofErr w:type="gramEnd"/>
            <w:r w:rsidRPr="00CF547B">
              <w:rPr>
                <w:color w:val="000000"/>
                <w:sz w:val="18"/>
                <w:szCs w:val="18"/>
              </w:rPr>
              <w:t>.8167</w:t>
            </w:r>
          </w:p>
        </w:tc>
        <w:tc>
          <w:tcPr>
            <w:tcW w:w="1584" w:type="dxa"/>
            <w:tcBorders>
              <w:top w:val="nil"/>
              <w:left w:val="nil"/>
              <w:bottom w:val="single" w:sz="4" w:space="0" w:color="auto"/>
              <w:right w:val="single" w:sz="4" w:space="0" w:color="auto"/>
            </w:tcBorders>
            <w:shd w:val="clear" w:color="auto" w:fill="auto"/>
            <w:vAlign w:val="center"/>
            <w:hideMark/>
          </w:tcPr>
          <w:p w14:paraId="15CFA456" w14:textId="77777777" w:rsidR="00284CA5" w:rsidRPr="00CF547B" w:rsidRDefault="00284CA5" w:rsidP="00DA7C84">
            <w:pPr>
              <w:jc w:val="center"/>
              <w:rPr>
                <w:color w:val="000000"/>
                <w:sz w:val="18"/>
                <w:szCs w:val="18"/>
              </w:rPr>
            </w:pPr>
            <w:r w:rsidRPr="00CF547B">
              <w:rPr>
                <w:color w:val="000000"/>
                <w:sz w:val="18"/>
                <w:szCs w:val="18"/>
              </w:rPr>
              <w:t>X2 = 0.8656</w:t>
            </w:r>
          </w:p>
        </w:tc>
        <w:tc>
          <w:tcPr>
            <w:tcW w:w="1584" w:type="dxa"/>
            <w:tcBorders>
              <w:top w:val="nil"/>
              <w:left w:val="nil"/>
              <w:bottom w:val="single" w:sz="4" w:space="0" w:color="auto"/>
              <w:right w:val="single" w:sz="4" w:space="0" w:color="auto"/>
            </w:tcBorders>
            <w:shd w:val="clear" w:color="auto" w:fill="auto"/>
            <w:vAlign w:val="center"/>
            <w:hideMark/>
          </w:tcPr>
          <w:p w14:paraId="59E029BE" w14:textId="77777777" w:rsidR="00284CA5" w:rsidRPr="00CF547B" w:rsidRDefault="00284CA5" w:rsidP="00DA7C84">
            <w:pPr>
              <w:jc w:val="center"/>
              <w:rPr>
                <w:color w:val="000000"/>
                <w:sz w:val="18"/>
                <w:szCs w:val="18"/>
              </w:rPr>
            </w:pPr>
            <w:r w:rsidRPr="00CF547B">
              <w:rPr>
                <w:color w:val="000000"/>
                <w:sz w:val="18"/>
                <w:szCs w:val="18"/>
              </w:rPr>
              <w:t>X2 = 0.8667</w:t>
            </w:r>
          </w:p>
        </w:tc>
        <w:tc>
          <w:tcPr>
            <w:tcW w:w="720" w:type="dxa"/>
            <w:tcBorders>
              <w:top w:val="nil"/>
              <w:left w:val="nil"/>
              <w:bottom w:val="single" w:sz="4" w:space="0" w:color="auto"/>
              <w:right w:val="single" w:sz="4" w:space="0" w:color="auto"/>
            </w:tcBorders>
            <w:shd w:val="clear" w:color="auto" w:fill="auto"/>
            <w:vAlign w:val="center"/>
            <w:hideMark/>
          </w:tcPr>
          <w:p w14:paraId="07AE4833" w14:textId="77777777" w:rsidR="00284CA5" w:rsidRPr="00CF547B" w:rsidRDefault="00284CA5" w:rsidP="00DA7C84">
            <w:pPr>
              <w:jc w:val="center"/>
              <w:rPr>
                <w:color w:val="000000"/>
                <w:sz w:val="18"/>
                <w:szCs w:val="18"/>
              </w:rPr>
            </w:pPr>
            <w:r w:rsidRPr="00CF547B">
              <w:rPr>
                <w:color w:val="000000"/>
                <w:sz w:val="18"/>
                <w:szCs w:val="18"/>
              </w:rPr>
              <w:t>0.047</w:t>
            </w:r>
          </w:p>
        </w:tc>
        <w:tc>
          <w:tcPr>
            <w:tcW w:w="720" w:type="dxa"/>
            <w:tcBorders>
              <w:top w:val="nil"/>
              <w:left w:val="nil"/>
              <w:bottom w:val="single" w:sz="4" w:space="0" w:color="auto"/>
              <w:right w:val="single" w:sz="4" w:space="0" w:color="auto"/>
            </w:tcBorders>
            <w:shd w:val="clear" w:color="auto" w:fill="auto"/>
            <w:vAlign w:val="center"/>
            <w:hideMark/>
          </w:tcPr>
          <w:p w14:paraId="44148EC4" w14:textId="77777777" w:rsidR="00284CA5" w:rsidRPr="00CF547B" w:rsidRDefault="00284CA5" w:rsidP="00DA7C84">
            <w:pPr>
              <w:jc w:val="center"/>
              <w:rPr>
                <w:color w:val="000000"/>
                <w:sz w:val="18"/>
                <w:szCs w:val="18"/>
              </w:rPr>
            </w:pPr>
            <w:r w:rsidRPr="00CF547B">
              <w:rPr>
                <w:color w:val="000000"/>
                <w:sz w:val="18"/>
                <w:szCs w:val="18"/>
              </w:rPr>
              <w:t>0.112</w:t>
            </w:r>
          </w:p>
        </w:tc>
      </w:tr>
      <w:tr w:rsidR="00284CA5" w:rsidRPr="00CF547B" w14:paraId="69C5F34C" w14:textId="77777777" w:rsidTr="00DA7C84">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4E5C471E" w14:textId="77777777" w:rsidR="00284CA5" w:rsidRPr="00CF547B" w:rsidRDefault="00284CA5" w:rsidP="00DA7C84">
            <w:pPr>
              <w:jc w:val="center"/>
              <w:rPr>
                <w:color w:val="000000"/>
                <w:sz w:val="18"/>
                <w:szCs w:val="18"/>
              </w:rPr>
            </w:pPr>
            <w:r w:rsidRPr="00CF547B">
              <w:rPr>
                <w:color w:val="000000"/>
                <w:sz w:val="18"/>
                <w:szCs w:val="18"/>
              </w:rPr>
              <w:t>number flowered</w:t>
            </w:r>
          </w:p>
        </w:tc>
        <w:tc>
          <w:tcPr>
            <w:tcW w:w="1584" w:type="dxa"/>
            <w:tcBorders>
              <w:top w:val="nil"/>
              <w:left w:val="nil"/>
              <w:bottom w:val="single" w:sz="4" w:space="0" w:color="auto"/>
              <w:right w:val="single" w:sz="4" w:space="0" w:color="auto"/>
            </w:tcBorders>
            <w:shd w:val="clear" w:color="auto" w:fill="auto"/>
            <w:vAlign w:val="center"/>
            <w:hideMark/>
          </w:tcPr>
          <w:p w14:paraId="45213B91"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6F6F235"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AB6AE7F"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D5136C5"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2FAF0E57"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7D68D7F3" w14:textId="77777777" w:rsidTr="00DA7C84">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6A13A6B0" w14:textId="77777777" w:rsidR="00284CA5" w:rsidRPr="00CF547B" w:rsidRDefault="00284CA5" w:rsidP="00DA7C84">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shd w:val="clear" w:color="auto" w:fill="auto"/>
            <w:vAlign w:val="center"/>
            <w:hideMark/>
          </w:tcPr>
          <w:p w14:paraId="0EEEA65A" w14:textId="77777777" w:rsidR="00284CA5" w:rsidRPr="00CF547B" w:rsidRDefault="00284CA5" w:rsidP="00DA7C84">
            <w:pPr>
              <w:jc w:val="center"/>
              <w:rPr>
                <w:b/>
                <w:bCs/>
                <w:color w:val="000000"/>
                <w:sz w:val="18"/>
                <w:szCs w:val="18"/>
              </w:rPr>
            </w:pPr>
            <w:r w:rsidRPr="00CF547B">
              <w:rPr>
                <w:b/>
                <w:bCs/>
                <w:color w:val="000000"/>
                <w:sz w:val="18"/>
                <w:szCs w:val="18"/>
              </w:rPr>
              <w:t>X2 = 11.3193***</w:t>
            </w:r>
          </w:p>
        </w:tc>
        <w:tc>
          <w:tcPr>
            <w:tcW w:w="1584" w:type="dxa"/>
            <w:tcBorders>
              <w:top w:val="nil"/>
              <w:left w:val="nil"/>
              <w:bottom w:val="single" w:sz="4" w:space="0" w:color="auto"/>
              <w:right w:val="single" w:sz="4" w:space="0" w:color="auto"/>
            </w:tcBorders>
            <w:shd w:val="clear" w:color="auto" w:fill="auto"/>
            <w:vAlign w:val="center"/>
            <w:hideMark/>
          </w:tcPr>
          <w:p w14:paraId="74707A32" w14:textId="77777777" w:rsidR="00284CA5" w:rsidRPr="00CF547B" w:rsidRDefault="00284CA5" w:rsidP="00DA7C84">
            <w:pPr>
              <w:jc w:val="center"/>
              <w:rPr>
                <w:b/>
                <w:bCs/>
                <w:color w:val="000000"/>
                <w:sz w:val="18"/>
                <w:szCs w:val="18"/>
              </w:rPr>
            </w:pPr>
            <w:r w:rsidRPr="00CF547B">
              <w:rPr>
                <w:b/>
                <w:bCs/>
                <w:color w:val="000000"/>
                <w:sz w:val="18"/>
                <w:szCs w:val="18"/>
              </w:rPr>
              <w:t>X2 = 7.8754**</w:t>
            </w:r>
          </w:p>
        </w:tc>
        <w:tc>
          <w:tcPr>
            <w:tcW w:w="1584" w:type="dxa"/>
            <w:tcBorders>
              <w:top w:val="nil"/>
              <w:left w:val="nil"/>
              <w:bottom w:val="single" w:sz="4" w:space="0" w:color="auto"/>
              <w:right w:val="single" w:sz="4" w:space="0" w:color="auto"/>
            </w:tcBorders>
            <w:shd w:val="clear" w:color="auto" w:fill="auto"/>
            <w:vAlign w:val="center"/>
            <w:hideMark/>
          </w:tcPr>
          <w:p w14:paraId="1A0CD683" w14:textId="77777777" w:rsidR="00284CA5" w:rsidRPr="00CF547B" w:rsidRDefault="00284CA5" w:rsidP="00DA7C84">
            <w:pPr>
              <w:jc w:val="center"/>
              <w:rPr>
                <w:color w:val="000000"/>
                <w:sz w:val="18"/>
                <w:szCs w:val="18"/>
              </w:rPr>
            </w:pPr>
            <w:r w:rsidRPr="00CF547B">
              <w:rPr>
                <w:color w:val="000000"/>
                <w:sz w:val="18"/>
                <w:szCs w:val="18"/>
              </w:rPr>
              <w:t>X2 = 0.0077</w:t>
            </w:r>
          </w:p>
        </w:tc>
        <w:tc>
          <w:tcPr>
            <w:tcW w:w="720" w:type="dxa"/>
            <w:tcBorders>
              <w:top w:val="nil"/>
              <w:left w:val="nil"/>
              <w:bottom w:val="single" w:sz="4" w:space="0" w:color="auto"/>
              <w:right w:val="single" w:sz="4" w:space="0" w:color="auto"/>
            </w:tcBorders>
            <w:shd w:val="clear" w:color="auto" w:fill="auto"/>
            <w:vAlign w:val="center"/>
            <w:hideMark/>
          </w:tcPr>
          <w:p w14:paraId="798E2D4A" w14:textId="77777777" w:rsidR="00284CA5" w:rsidRPr="00CF547B" w:rsidRDefault="00284CA5" w:rsidP="00DA7C84">
            <w:pPr>
              <w:jc w:val="center"/>
              <w:rPr>
                <w:color w:val="000000"/>
                <w:sz w:val="18"/>
                <w:szCs w:val="18"/>
              </w:rPr>
            </w:pPr>
            <w:r w:rsidRPr="00CF547B">
              <w:rPr>
                <w:color w:val="000000"/>
                <w:sz w:val="18"/>
                <w:szCs w:val="18"/>
              </w:rPr>
              <w:t>0.147</w:t>
            </w:r>
          </w:p>
        </w:tc>
        <w:tc>
          <w:tcPr>
            <w:tcW w:w="720" w:type="dxa"/>
            <w:tcBorders>
              <w:top w:val="nil"/>
              <w:left w:val="nil"/>
              <w:bottom w:val="single" w:sz="4" w:space="0" w:color="auto"/>
              <w:right w:val="single" w:sz="4" w:space="0" w:color="auto"/>
            </w:tcBorders>
            <w:shd w:val="clear" w:color="auto" w:fill="auto"/>
            <w:vAlign w:val="center"/>
            <w:hideMark/>
          </w:tcPr>
          <w:p w14:paraId="5E6C5795" w14:textId="77777777" w:rsidR="00284CA5" w:rsidRPr="00CF547B" w:rsidRDefault="00284CA5" w:rsidP="00DA7C84">
            <w:pPr>
              <w:jc w:val="center"/>
              <w:rPr>
                <w:color w:val="000000"/>
                <w:sz w:val="18"/>
                <w:szCs w:val="18"/>
              </w:rPr>
            </w:pPr>
            <w:r w:rsidRPr="00CF547B">
              <w:rPr>
                <w:color w:val="000000"/>
                <w:sz w:val="18"/>
                <w:szCs w:val="18"/>
              </w:rPr>
              <w:t>0.482</w:t>
            </w:r>
          </w:p>
        </w:tc>
      </w:tr>
      <w:tr w:rsidR="00284CA5" w:rsidRPr="00CF547B" w14:paraId="4012B443" w14:textId="77777777" w:rsidTr="00DA7C84">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3A3189E7" w14:textId="77777777" w:rsidR="00284CA5" w:rsidRPr="00CF547B" w:rsidRDefault="00284CA5" w:rsidP="00DA7C84">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shd w:val="clear" w:color="auto" w:fill="auto"/>
            <w:vAlign w:val="center"/>
            <w:hideMark/>
          </w:tcPr>
          <w:p w14:paraId="198429BA" w14:textId="77777777" w:rsidR="00284CA5" w:rsidRPr="00CF547B" w:rsidRDefault="00284CA5" w:rsidP="00DA7C84">
            <w:pPr>
              <w:jc w:val="center"/>
              <w:rPr>
                <w:color w:val="000000"/>
                <w:sz w:val="18"/>
                <w:szCs w:val="18"/>
              </w:rPr>
            </w:pPr>
            <w:r w:rsidRPr="00CF547B">
              <w:rPr>
                <w:color w:val="000000"/>
                <w:sz w:val="18"/>
                <w:szCs w:val="18"/>
              </w:rPr>
              <w:t>X2 = 0.204</w:t>
            </w:r>
          </w:p>
        </w:tc>
        <w:tc>
          <w:tcPr>
            <w:tcW w:w="1584" w:type="dxa"/>
            <w:tcBorders>
              <w:top w:val="nil"/>
              <w:left w:val="nil"/>
              <w:bottom w:val="single" w:sz="4" w:space="0" w:color="auto"/>
              <w:right w:val="single" w:sz="4" w:space="0" w:color="auto"/>
            </w:tcBorders>
            <w:shd w:val="clear" w:color="auto" w:fill="auto"/>
            <w:vAlign w:val="center"/>
            <w:hideMark/>
          </w:tcPr>
          <w:p w14:paraId="7E4190FE" w14:textId="77777777" w:rsidR="00284CA5" w:rsidRPr="00CF547B" w:rsidRDefault="00284CA5" w:rsidP="00DA7C84">
            <w:pPr>
              <w:jc w:val="center"/>
              <w:rPr>
                <w:color w:val="000000"/>
                <w:sz w:val="18"/>
                <w:szCs w:val="18"/>
              </w:rPr>
            </w:pPr>
            <w:r w:rsidRPr="00CF547B">
              <w:rPr>
                <w:color w:val="000000"/>
                <w:sz w:val="18"/>
                <w:szCs w:val="18"/>
              </w:rPr>
              <w:t>X2 = 0.8181</w:t>
            </w:r>
          </w:p>
        </w:tc>
        <w:tc>
          <w:tcPr>
            <w:tcW w:w="1584" w:type="dxa"/>
            <w:tcBorders>
              <w:top w:val="nil"/>
              <w:left w:val="nil"/>
              <w:bottom w:val="single" w:sz="4" w:space="0" w:color="auto"/>
              <w:right w:val="single" w:sz="4" w:space="0" w:color="auto"/>
            </w:tcBorders>
            <w:shd w:val="clear" w:color="auto" w:fill="auto"/>
            <w:vAlign w:val="center"/>
            <w:hideMark/>
          </w:tcPr>
          <w:p w14:paraId="34646AF7"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0B6867F7"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3F69273A"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33C32437" w14:textId="77777777" w:rsidTr="00DA7C84">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289A402A" w14:textId="77777777" w:rsidR="00284CA5" w:rsidRPr="00CF547B" w:rsidRDefault="00284CA5" w:rsidP="00DA7C84">
            <w:pPr>
              <w:jc w:val="center"/>
              <w:rPr>
                <w:color w:val="000000"/>
                <w:sz w:val="18"/>
                <w:szCs w:val="18"/>
              </w:rPr>
            </w:pPr>
            <w:r w:rsidRPr="00CF547B">
              <w:rPr>
                <w:color w:val="000000"/>
                <w:sz w:val="18"/>
                <w:szCs w:val="18"/>
              </w:rPr>
              <w:t>number of flowering structures</w:t>
            </w:r>
          </w:p>
        </w:tc>
        <w:tc>
          <w:tcPr>
            <w:tcW w:w="1584" w:type="dxa"/>
            <w:tcBorders>
              <w:top w:val="nil"/>
              <w:left w:val="nil"/>
              <w:bottom w:val="single" w:sz="4" w:space="0" w:color="auto"/>
              <w:right w:val="single" w:sz="4" w:space="0" w:color="auto"/>
            </w:tcBorders>
            <w:shd w:val="clear" w:color="auto" w:fill="auto"/>
            <w:vAlign w:val="center"/>
            <w:hideMark/>
          </w:tcPr>
          <w:p w14:paraId="409C4C39"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4724ECB1"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E990ECD"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00D9B9C6"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3BB8989A"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51AB6E70" w14:textId="77777777" w:rsidTr="00DA7C84">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60510FDF" w14:textId="77777777" w:rsidR="00284CA5" w:rsidRPr="00CF547B" w:rsidRDefault="00284CA5" w:rsidP="00DA7C84">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shd w:val="clear" w:color="auto" w:fill="auto"/>
            <w:vAlign w:val="center"/>
            <w:hideMark/>
          </w:tcPr>
          <w:p w14:paraId="20DAB934" w14:textId="77777777" w:rsidR="00284CA5" w:rsidRPr="00CF547B" w:rsidRDefault="00284CA5" w:rsidP="00DA7C84">
            <w:pPr>
              <w:jc w:val="center"/>
              <w:rPr>
                <w:b/>
                <w:bCs/>
                <w:color w:val="000000"/>
                <w:sz w:val="18"/>
                <w:szCs w:val="18"/>
              </w:rPr>
            </w:pPr>
            <w:r w:rsidRPr="00CF547B">
              <w:rPr>
                <w:b/>
                <w:bCs/>
                <w:color w:val="000000"/>
                <w:sz w:val="18"/>
                <w:szCs w:val="18"/>
              </w:rPr>
              <w:t>X2 = 4.3122*</w:t>
            </w:r>
          </w:p>
        </w:tc>
        <w:tc>
          <w:tcPr>
            <w:tcW w:w="1584" w:type="dxa"/>
            <w:tcBorders>
              <w:top w:val="nil"/>
              <w:left w:val="nil"/>
              <w:bottom w:val="single" w:sz="4" w:space="0" w:color="auto"/>
              <w:right w:val="single" w:sz="4" w:space="0" w:color="auto"/>
            </w:tcBorders>
            <w:shd w:val="clear" w:color="auto" w:fill="auto"/>
            <w:vAlign w:val="center"/>
            <w:hideMark/>
          </w:tcPr>
          <w:p w14:paraId="01FFB58B" w14:textId="77777777" w:rsidR="00284CA5" w:rsidRPr="00CF547B" w:rsidRDefault="00284CA5" w:rsidP="00DA7C84">
            <w:pPr>
              <w:jc w:val="center"/>
              <w:rPr>
                <w:color w:val="000000"/>
                <w:sz w:val="18"/>
                <w:szCs w:val="18"/>
              </w:rPr>
            </w:pPr>
            <w:r w:rsidRPr="00CF547B">
              <w:rPr>
                <w:color w:val="000000"/>
                <w:sz w:val="18"/>
                <w:szCs w:val="18"/>
              </w:rPr>
              <w:t>X2 = 0.6727</w:t>
            </w:r>
          </w:p>
        </w:tc>
        <w:tc>
          <w:tcPr>
            <w:tcW w:w="1584" w:type="dxa"/>
            <w:tcBorders>
              <w:top w:val="nil"/>
              <w:left w:val="nil"/>
              <w:bottom w:val="single" w:sz="4" w:space="0" w:color="auto"/>
              <w:right w:val="single" w:sz="4" w:space="0" w:color="auto"/>
            </w:tcBorders>
            <w:shd w:val="clear" w:color="auto" w:fill="auto"/>
            <w:vAlign w:val="center"/>
            <w:hideMark/>
          </w:tcPr>
          <w:p w14:paraId="49E44B12" w14:textId="77777777" w:rsidR="00284CA5" w:rsidRPr="00CF547B" w:rsidRDefault="00284CA5" w:rsidP="00DA7C84">
            <w:pPr>
              <w:jc w:val="center"/>
              <w:rPr>
                <w:color w:val="000000"/>
                <w:sz w:val="18"/>
                <w:szCs w:val="18"/>
              </w:rPr>
            </w:pPr>
            <w:r w:rsidRPr="00CF547B">
              <w:rPr>
                <w:color w:val="000000"/>
                <w:sz w:val="18"/>
                <w:szCs w:val="18"/>
              </w:rPr>
              <w:t xml:space="preserve">X2 </w:t>
            </w:r>
            <w:proofErr w:type="gramStart"/>
            <w:r w:rsidRPr="00CF547B">
              <w:rPr>
                <w:color w:val="000000"/>
                <w:sz w:val="18"/>
                <w:szCs w:val="18"/>
              </w:rPr>
              <w:t>=  0</w:t>
            </w:r>
            <w:proofErr w:type="gramEnd"/>
            <w:r w:rsidRPr="00CF547B">
              <w:rPr>
                <w:color w:val="000000"/>
                <w:sz w:val="18"/>
                <w:szCs w:val="18"/>
              </w:rPr>
              <w:t>.4926</w:t>
            </w:r>
          </w:p>
        </w:tc>
        <w:tc>
          <w:tcPr>
            <w:tcW w:w="720" w:type="dxa"/>
            <w:tcBorders>
              <w:top w:val="nil"/>
              <w:left w:val="nil"/>
              <w:bottom w:val="single" w:sz="4" w:space="0" w:color="auto"/>
              <w:right w:val="single" w:sz="4" w:space="0" w:color="auto"/>
            </w:tcBorders>
            <w:shd w:val="clear" w:color="auto" w:fill="auto"/>
            <w:vAlign w:val="center"/>
            <w:hideMark/>
          </w:tcPr>
          <w:p w14:paraId="5620C682" w14:textId="77777777" w:rsidR="00284CA5" w:rsidRPr="00CF547B" w:rsidRDefault="00284CA5" w:rsidP="00DA7C84">
            <w:pPr>
              <w:jc w:val="center"/>
              <w:rPr>
                <w:color w:val="000000"/>
                <w:sz w:val="18"/>
                <w:szCs w:val="18"/>
              </w:rPr>
            </w:pPr>
            <w:r w:rsidRPr="00CF547B">
              <w:rPr>
                <w:color w:val="000000"/>
                <w:sz w:val="18"/>
                <w:szCs w:val="18"/>
              </w:rPr>
              <w:t>0.482</w:t>
            </w:r>
          </w:p>
        </w:tc>
        <w:tc>
          <w:tcPr>
            <w:tcW w:w="720" w:type="dxa"/>
            <w:tcBorders>
              <w:top w:val="nil"/>
              <w:left w:val="nil"/>
              <w:bottom w:val="single" w:sz="4" w:space="0" w:color="auto"/>
              <w:right w:val="single" w:sz="4" w:space="0" w:color="auto"/>
            </w:tcBorders>
            <w:shd w:val="clear" w:color="auto" w:fill="auto"/>
            <w:vAlign w:val="center"/>
            <w:hideMark/>
          </w:tcPr>
          <w:p w14:paraId="426C5952" w14:textId="77777777" w:rsidR="00284CA5" w:rsidRPr="00CF547B" w:rsidRDefault="00284CA5" w:rsidP="00DA7C84">
            <w:pPr>
              <w:jc w:val="center"/>
              <w:rPr>
                <w:color w:val="000000"/>
                <w:sz w:val="18"/>
                <w:szCs w:val="18"/>
              </w:rPr>
            </w:pPr>
            <w:r w:rsidRPr="00CF547B">
              <w:rPr>
                <w:color w:val="000000"/>
                <w:sz w:val="18"/>
                <w:szCs w:val="18"/>
              </w:rPr>
              <w:t>0.482</w:t>
            </w:r>
          </w:p>
        </w:tc>
      </w:tr>
      <w:tr w:rsidR="00284CA5" w:rsidRPr="00CF547B" w14:paraId="3066E412" w14:textId="77777777" w:rsidTr="00DA7C84">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38B89BC0" w14:textId="77777777" w:rsidR="00284CA5" w:rsidRPr="00CF547B" w:rsidRDefault="00284CA5" w:rsidP="00DA7C84">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shd w:val="clear" w:color="auto" w:fill="auto"/>
            <w:vAlign w:val="center"/>
            <w:hideMark/>
          </w:tcPr>
          <w:p w14:paraId="1D3BDF28" w14:textId="77777777" w:rsidR="00284CA5" w:rsidRPr="00CF547B" w:rsidRDefault="00284CA5" w:rsidP="00DA7C84">
            <w:pPr>
              <w:jc w:val="center"/>
              <w:rPr>
                <w:b/>
                <w:bCs/>
                <w:color w:val="000000"/>
                <w:sz w:val="18"/>
                <w:szCs w:val="18"/>
              </w:rPr>
            </w:pPr>
            <w:r w:rsidRPr="00CF547B">
              <w:rPr>
                <w:b/>
                <w:bCs/>
                <w:color w:val="000000"/>
                <w:sz w:val="18"/>
                <w:szCs w:val="18"/>
              </w:rPr>
              <w:t>X2 = 23.038***</w:t>
            </w:r>
          </w:p>
        </w:tc>
        <w:tc>
          <w:tcPr>
            <w:tcW w:w="1584" w:type="dxa"/>
            <w:tcBorders>
              <w:top w:val="nil"/>
              <w:left w:val="nil"/>
              <w:bottom w:val="single" w:sz="4" w:space="0" w:color="auto"/>
              <w:right w:val="single" w:sz="4" w:space="0" w:color="auto"/>
            </w:tcBorders>
            <w:shd w:val="clear" w:color="auto" w:fill="auto"/>
            <w:vAlign w:val="center"/>
            <w:hideMark/>
          </w:tcPr>
          <w:p w14:paraId="1CECC32C" w14:textId="77777777" w:rsidR="00284CA5" w:rsidRPr="00CF547B" w:rsidRDefault="00284CA5" w:rsidP="00DA7C84">
            <w:pPr>
              <w:jc w:val="center"/>
              <w:rPr>
                <w:b/>
                <w:bCs/>
                <w:color w:val="000000"/>
                <w:sz w:val="18"/>
                <w:szCs w:val="18"/>
              </w:rPr>
            </w:pPr>
            <w:r w:rsidRPr="00CF547B">
              <w:rPr>
                <w:b/>
                <w:bCs/>
                <w:color w:val="000000"/>
                <w:sz w:val="18"/>
                <w:szCs w:val="18"/>
              </w:rPr>
              <w:t>X2 = 10.265**</w:t>
            </w:r>
          </w:p>
        </w:tc>
        <w:tc>
          <w:tcPr>
            <w:tcW w:w="1584" w:type="dxa"/>
            <w:tcBorders>
              <w:top w:val="nil"/>
              <w:left w:val="nil"/>
              <w:bottom w:val="single" w:sz="4" w:space="0" w:color="auto"/>
              <w:right w:val="single" w:sz="4" w:space="0" w:color="auto"/>
            </w:tcBorders>
            <w:shd w:val="clear" w:color="auto" w:fill="auto"/>
            <w:vAlign w:val="center"/>
            <w:hideMark/>
          </w:tcPr>
          <w:p w14:paraId="420826F5"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4DCB52C7"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0C338AF7"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2E3AC3E7" w14:textId="77777777" w:rsidTr="00DA7C84">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7648652C" w14:textId="77777777" w:rsidR="00284CA5" w:rsidRPr="00CF547B" w:rsidRDefault="00284CA5" w:rsidP="00DA7C84">
            <w:pPr>
              <w:jc w:val="center"/>
              <w:rPr>
                <w:color w:val="000000"/>
                <w:sz w:val="18"/>
                <w:szCs w:val="18"/>
              </w:rPr>
            </w:pPr>
            <w:r w:rsidRPr="00CF547B">
              <w:rPr>
                <w:color w:val="000000"/>
                <w:sz w:val="18"/>
                <w:szCs w:val="18"/>
              </w:rPr>
              <w:t>seed number</w:t>
            </w:r>
          </w:p>
        </w:tc>
        <w:tc>
          <w:tcPr>
            <w:tcW w:w="1584" w:type="dxa"/>
            <w:tcBorders>
              <w:top w:val="nil"/>
              <w:left w:val="nil"/>
              <w:bottom w:val="single" w:sz="4" w:space="0" w:color="auto"/>
              <w:right w:val="single" w:sz="4" w:space="0" w:color="auto"/>
            </w:tcBorders>
            <w:shd w:val="clear" w:color="auto" w:fill="auto"/>
            <w:vAlign w:val="center"/>
            <w:hideMark/>
          </w:tcPr>
          <w:p w14:paraId="525E32A2" w14:textId="77777777" w:rsidR="00284CA5" w:rsidRPr="00CF547B" w:rsidRDefault="00284CA5" w:rsidP="00DA7C84">
            <w:pPr>
              <w:jc w:val="center"/>
              <w:rPr>
                <w:b/>
                <w:bCs/>
                <w:color w:val="000000"/>
                <w:sz w:val="18"/>
                <w:szCs w:val="18"/>
              </w:rPr>
            </w:pPr>
            <w:r w:rsidRPr="00CF547B">
              <w:rPr>
                <w:b/>
                <w:bCs/>
                <w:color w:val="000000"/>
                <w:sz w:val="18"/>
                <w:szCs w:val="18"/>
              </w:rPr>
              <w:t>X2 = 5.0412*</w:t>
            </w:r>
          </w:p>
        </w:tc>
        <w:tc>
          <w:tcPr>
            <w:tcW w:w="1584" w:type="dxa"/>
            <w:tcBorders>
              <w:top w:val="nil"/>
              <w:left w:val="nil"/>
              <w:bottom w:val="single" w:sz="4" w:space="0" w:color="auto"/>
              <w:right w:val="single" w:sz="4" w:space="0" w:color="auto"/>
            </w:tcBorders>
            <w:shd w:val="clear" w:color="auto" w:fill="auto"/>
            <w:vAlign w:val="center"/>
            <w:hideMark/>
          </w:tcPr>
          <w:p w14:paraId="02C94F0A" w14:textId="77777777" w:rsidR="00284CA5" w:rsidRPr="00CF547B" w:rsidRDefault="00284CA5" w:rsidP="00DA7C84">
            <w:pPr>
              <w:jc w:val="center"/>
              <w:rPr>
                <w:color w:val="000000"/>
                <w:sz w:val="18"/>
                <w:szCs w:val="18"/>
              </w:rPr>
            </w:pPr>
            <w:r w:rsidRPr="00CF547B">
              <w:rPr>
                <w:color w:val="000000"/>
                <w:sz w:val="18"/>
                <w:szCs w:val="18"/>
              </w:rPr>
              <w:t>X2 = 1.8286</w:t>
            </w:r>
          </w:p>
        </w:tc>
        <w:tc>
          <w:tcPr>
            <w:tcW w:w="1584" w:type="dxa"/>
            <w:tcBorders>
              <w:top w:val="nil"/>
              <w:left w:val="nil"/>
              <w:bottom w:val="single" w:sz="4" w:space="0" w:color="auto"/>
              <w:right w:val="single" w:sz="4" w:space="0" w:color="auto"/>
            </w:tcBorders>
            <w:shd w:val="clear" w:color="auto" w:fill="auto"/>
            <w:vAlign w:val="center"/>
            <w:hideMark/>
          </w:tcPr>
          <w:p w14:paraId="7FE9F278" w14:textId="77777777" w:rsidR="00284CA5" w:rsidRPr="00CF547B" w:rsidRDefault="00284CA5" w:rsidP="00DA7C84">
            <w:pPr>
              <w:jc w:val="center"/>
              <w:rPr>
                <w:b/>
                <w:bCs/>
                <w:color w:val="000000"/>
                <w:sz w:val="18"/>
                <w:szCs w:val="18"/>
              </w:rPr>
            </w:pPr>
            <w:r w:rsidRPr="00CF547B">
              <w:rPr>
                <w:b/>
                <w:bCs/>
                <w:color w:val="000000"/>
                <w:sz w:val="18"/>
                <w:szCs w:val="18"/>
              </w:rPr>
              <w:t>X2 = 7.1231**</w:t>
            </w:r>
          </w:p>
        </w:tc>
        <w:tc>
          <w:tcPr>
            <w:tcW w:w="720" w:type="dxa"/>
            <w:tcBorders>
              <w:top w:val="nil"/>
              <w:left w:val="nil"/>
              <w:bottom w:val="single" w:sz="4" w:space="0" w:color="auto"/>
              <w:right w:val="single" w:sz="4" w:space="0" w:color="auto"/>
            </w:tcBorders>
            <w:shd w:val="clear" w:color="auto" w:fill="auto"/>
            <w:vAlign w:val="center"/>
            <w:hideMark/>
          </w:tcPr>
          <w:p w14:paraId="4D07DC82" w14:textId="77777777" w:rsidR="00284CA5" w:rsidRPr="00CF547B" w:rsidRDefault="00284CA5" w:rsidP="00DA7C84">
            <w:pPr>
              <w:jc w:val="center"/>
              <w:rPr>
                <w:color w:val="000000"/>
                <w:sz w:val="18"/>
                <w:szCs w:val="18"/>
              </w:rPr>
            </w:pPr>
            <w:r w:rsidRPr="00CF547B">
              <w:rPr>
                <w:color w:val="000000"/>
                <w:sz w:val="18"/>
                <w:szCs w:val="18"/>
              </w:rPr>
              <w:t>0.226</w:t>
            </w:r>
          </w:p>
        </w:tc>
        <w:tc>
          <w:tcPr>
            <w:tcW w:w="720" w:type="dxa"/>
            <w:tcBorders>
              <w:top w:val="nil"/>
              <w:left w:val="nil"/>
              <w:bottom w:val="single" w:sz="4" w:space="0" w:color="auto"/>
              <w:right w:val="single" w:sz="4" w:space="0" w:color="auto"/>
            </w:tcBorders>
            <w:shd w:val="clear" w:color="auto" w:fill="auto"/>
            <w:vAlign w:val="center"/>
            <w:hideMark/>
          </w:tcPr>
          <w:p w14:paraId="41A33BD2" w14:textId="77777777" w:rsidR="00284CA5" w:rsidRPr="00CF547B" w:rsidRDefault="00284CA5" w:rsidP="00DA7C84">
            <w:pPr>
              <w:jc w:val="center"/>
              <w:rPr>
                <w:color w:val="000000"/>
                <w:sz w:val="18"/>
                <w:szCs w:val="18"/>
              </w:rPr>
            </w:pPr>
            <w:r w:rsidRPr="00CF547B">
              <w:rPr>
                <w:color w:val="000000"/>
                <w:sz w:val="18"/>
                <w:szCs w:val="18"/>
              </w:rPr>
              <w:t>0.226</w:t>
            </w:r>
          </w:p>
        </w:tc>
      </w:tr>
      <w:tr w:rsidR="00284CA5" w:rsidRPr="00CF547B" w14:paraId="791F3244" w14:textId="77777777" w:rsidTr="00DA7C84">
        <w:trPr>
          <w:trHeight w:val="288"/>
        </w:trPr>
        <w:tc>
          <w:tcPr>
            <w:tcW w:w="2016" w:type="dxa"/>
            <w:tcBorders>
              <w:top w:val="nil"/>
              <w:left w:val="single" w:sz="4" w:space="0" w:color="auto"/>
              <w:bottom w:val="single" w:sz="4" w:space="0" w:color="auto"/>
              <w:right w:val="single" w:sz="4" w:space="0" w:color="auto"/>
            </w:tcBorders>
            <w:shd w:val="clear" w:color="auto" w:fill="auto"/>
            <w:vAlign w:val="center"/>
            <w:hideMark/>
          </w:tcPr>
          <w:p w14:paraId="1F7A3BE1" w14:textId="77777777" w:rsidR="00284CA5" w:rsidRPr="00CF547B" w:rsidRDefault="00284CA5" w:rsidP="00DA7C84">
            <w:pPr>
              <w:jc w:val="center"/>
              <w:rPr>
                <w:color w:val="000000"/>
                <w:sz w:val="18"/>
                <w:szCs w:val="18"/>
              </w:rPr>
            </w:pPr>
            <w:proofErr w:type="spellStart"/>
            <w:r w:rsidRPr="00CF547B">
              <w:rPr>
                <w:color w:val="000000"/>
                <w:sz w:val="18"/>
                <w:szCs w:val="18"/>
              </w:rPr>
              <w:t>df</w:t>
            </w:r>
            <w:proofErr w:type="spellEnd"/>
          </w:p>
        </w:tc>
        <w:tc>
          <w:tcPr>
            <w:tcW w:w="1584" w:type="dxa"/>
            <w:tcBorders>
              <w:top w:val="nil"/>
              <w:left w:val="nil"/>
              <w:bottom w:val="single" w:sz="4" w:space="0" w:color="auto"/>
              <w:right w:val="single" w:sz="4" w:space="0" w:color="auto"/>
            </w:tcBorders>
            <w:shd w:val="clear" w:color="auto" w:fill="auto"/>
            <w:vAlign w:val="center"/>
            <w:hideMark/>
          </w:tcPr>
          <w:p w14:paraId="2F57DABD" w14:textId="77777777" w:rsidR="00284CA5" w:rsidRPr="00CF547B" w:rsidRDefault="00284CA5"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586F60BF" w14:textId="77777777" w:rsidR="00284CA5" w:rsidRPr="00CF547B" w:rsidRDefault="00284CA5"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43DF624B" w14:textId="77777777" w:rsidR="00284CA5" w:rsidRPr="00CF547B" w:rsidRDefault="00284CA5" w:rsidP="00DA7C84">
            <w:pPr>
              <w:jc w:val="center"/>
              <w:rPr>
                <w:color w:val="000000"/>
                <w:sz w:val="18"/>
                <w:szCs w:val="18"/>
              </w:rPr>
            </w:pPr>
            <w:r w:rsidRPr="00CF547B">
              <w:rPr>
                <w:color w:val="000000"/>
                <w:sz w:val="18"/>
                <w:szCs w:val="18"/>
              </w:rPr>
              <w:t>1</w:t>
            </w:r>
          </w:p>
        </w:tc>
        <w:tc>
          <w:tcPr>
            <w:tcW w:w="720" w:type="dxa"/>
            <w:tcBorders>
              <w:top w:val="nil"/>
              <w:left w:val="nil"/>
              <w:bottom w:val="single" w:sz="4" w:space="0" w:color="auto"/>
              <w:right w:val="single" w:sz="4" w:space="0" w:color="auto"/>
            </w:tcBorders>
            <w:shd w:val="clear" w:color="auto" w:fill="auto"/>
            <w:vAlign w:val="center"/>
            <w:hideMark/>
          </w:tcPr>
          <w:p w14:paraId="6BCAA817"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589F7A2F" w14:textId="77777777" w:rsidR="00284CA5" w:rsidRPr="00CF547B" w:rsidRDefault="00284CA5" w:rsidP="00DA7C84">
            <w:pPr>
              <w:jc w:val="center"/>
              <w:rPr>
                <w:color w:val="000000"/>
                <w:sz w:val="18"/>
                <w:szCs w:val="18"/>
              </w:rPr>
            </w:pPr>
            <w:r w:rsidRPr="00CF547B">
              <w:rPr>
                <w:color w:val="000000"/>
                <w:sz w:val="18"/>
                <w:szCs w:val="18"/>
              </w:rPr>
              <w:t> </w:t>
            </w:r>
          </w:p>
        </w:tc>
      </w:tr>
    </w:tbl>
    <w:p w14:paraId="65BBE78E" w14:textId="0319C573" w:rsidR="00284CA5" w:rsidRDefault="00284CA5">
      <w:r>
        <w:br w:type="page"/>
      </w:r>
    </w:p>
    <w:p w14:paraId="01D04E08" w14:textId="77777777" w:rsidR="00660B24" w:rsidRPr="00AB35B1" w:rsidRDefault="00660B24" w:rsidP="00AB35B1">
      <w:pPr>
        <w:sectPr w:rsidR="00660B24" w:rsidRPr="00AB35B1" w:rsidSect="00A76C40">
          <w:type w:val="continuous"/>
          <w:pgSz w:w="12240" w:h="15840"/>
          <w:pgMar w:top="1440" w:right="1440" w:bottom="1440" w:left="1440" w:header="720" w:footer="720" w:gutter="0"/>
          <w:lnNumType w:countBy="1" w:restart="continuous"/>
          <w:cols w:space="720"/>
          <w:docGrid w:linePitch="360"/>
        </w:sectPr>
      </w:pPr>
    </w:p>
    <w:p w14:paraId="44E35A7A" w14:textId="193057D9" w:rsidR="00660B24" w:rsidRPr="00284CA5" w:rsidRDefault="00660B24" w:rsidP="00660B24">
      <w:r w:rsidRPr="00007880">
        <w:rPr>
          <w:b/>
          <w:bCs/>
          <w:sz w:val="21"/>
          <w:szCs w:val="21"/>
        </w:rPr>
        <w:lastRenderedPageBreak/>
        <w:t>Table 2</w:t>
      </w:r>
      <w:r w:rsidRPr="00007880">
        <w:rPr>
          <w:sz w:val="21"/>
          <w:szCs w:val="21"/>
        </w:rPr>
        <w:t xml:space="preserve">. Results of mixed models testing the effects of offspring watering treatment (OT), parental watering treatment (PT), and seed source climate at origin value: the 30-year mean annual spring </w:t>
      </w:r>
      <w:proofErr w:type="spellStart"/>
      <w:r w:rsidRPr="00007880">
        <w:rPr>
          <w:sz w:val="21"/>
          <w:szCs w:val="21"/>
        </w:rPr>
        <w:t>VPDmax</w:t>
      </w:r>
      <w:proofErr w:type="spellEnd"/>
      <w:r w:rsidRPr="00007880">
        <w:rPr>
          <w:sz w:val="21"/>
          <w:szCs w:val="21"/>
        </w:rPr>
        <w:t xml:space="preserve"> (kPa) coefficient of variation for each seed source location, and their interactions. P values = 0.05 &lt; </w:t>
      </w:r>
      <w:r w:rsidRPr="00007880">
        <w:rPr>
          <w:i/>
          <w:iCs/>
          <w:sz w:val="21"/>
          <w:szCs w:val="21"/>
          <w:vertAlign w:val="superscript"/>
        </w:rPr>
        <w:t>#</w:t>
      </w:r>
      <w:r>
        <w:rPr>
          <w:i/>
          <w:iCs/>
          <w:sz w:val="21"/>
          <w:szCs w:val="21"/>
        </w:rPr>
        <w:t>P</w:t>
      </w:r>
      <w:r w:rsidRPr="00007880">
        <w:rPr>
          <w:sz w:val="21"/>
          <w:szCs w:val="21"/>
        </w:rPr>
        <w:t xml:space="preserve"> &lt; 0.1; *</w:t>
      </w:r>
      <w:r>
        <w:rPr>
          <w:sz w:val="21"/>
          <w:szCs w:val="21"/>
        </w:rPr>
        <w:t>P</w:t>
      </w:r>
      <w:r w:rsidRPr="00007880">
        <w:rPr>
          <w:sz w:val="21"/>
          <w:szCs w:val="21"/>
        </w:rPr>
        <w:t xml:space="preserve"> &lt; 0.05; **</w:t>
      </w:r>
      <w:r>
        <w:rPr>
          <w:sz w:val="21"/>
          <w:szCs w:val="21"/>
        </w:rPr>
        <w:t>P</w:t>
      </w:r>
      <w:r w:rsidRPr="00007880">
        <w:rPr>
          <w:sz w:val="21"/>
          <w:szCs w:val="21"/>
        </w:rPr>
        <w:t xml:space="preserve"> &lt; 0.01; ***</w:t>
      </w:r>
      <w:r>
        <w:rPr>
          <w:sz w:val="21"/>
          <w:szCs w:val="21"/>
        </w:rPr>
        <w:t>P</w:t>
      </w:r>
      <w:r w:rsidRPr="00007880">
        <w:rPr>
          <w:sz w:val="21"/>
          <w:szCs w:val="21"/>
        </w:rPr>
        <w:t xml:space="preserve"> &lt; 0.001. </w:t>
      </w:r>
      <w:r w:rsidRPr="00007880">
        <w:rPr>
          <w:rFonts w:eastAsia="Aptos"/>
          <w:kern w:val="2"/>
          <w:sz w:val="21"/>
          <w:szCs w:val="21"/>
          <w14:ligatures w14:val="standardContextual"/>
        </w:rPr>
        <w:t>F-statistic (linear models) or Chi-squared statistic (generalized linear models), signiﬁcance levels and degrees of freedom (</w:t>
      </w:r>
      <w:proofErr w:type="spellStart"/>
      <w:r w:rsidRPr="00007880">
        <w:rPr>
          <w:rFonts w:eastAsia="Aptos"/>
          <w:kern w:val="2"/>
          <w:sz w:val="21"/>
          <w:szCs w:val="21"/>
          <w14:ligatures w14:val="standardContextual"/>
        </w:rPr>
        <w:t>d.f.</w:t>
      </w:r>
      <w:proofErr w:type="spellEnd"/>
      <w:r w:rsidRPr="00007880">
        <w:rPr>
          <w:rFonts w:eastAsia="Aptos"/>
          <w:kern w:val="2"/>
          <w:sz w:val="21"/>
          <w:szCs w:val="21"/>
          <w14:ligatures w14:val="standardContextual"/>
        </w:rPr>
        <w:t>) are shown for each term.</w:t>
      </w:r>
      <w:r w:rsidRPr="00007880">
        <w:rPr>
          <w:sz w:val="21"/>
          <w:szCs w:val="21"/>
        </w:rPr>
        <w:t xml:space="preserve"> </w:t>
      </w:r>
      <w:r w:rsidRPr="00007880">
        <w:rPr>
          <w:rFonts w:eastAsia="Aptos"/>
          <w:kern w:val="2"/>
          <w:sz w:val="21"/>
          <w:szCs w:val="21"/>
          <w14:ligatures w14:val="standardContextual"/>
        </w:rPr>
        <w:t>Zero inflated models were used for number flowered, and number of flowering structures produced per plant. Population was included as a random factor. R2m = marginal R2; R2c = conditional R2.</w:t>
      </w:r>
    </w:p>
    <w:p w14:paraId="6112E4DE" w14:textId="77777777" w:rsidR="00660B24" w:rsidRPr="002136EA" w:rsidRDefault="00660B24" w:rsidP="00660B24">
      <w:pPr>
        <w:rPr>
          <w:rFonts w:eastAsia="Aptos"/>
          <w:kern w:val="2"/>
          <w:sz w:val="4"/>
          <w:szCs w:val="4"/>
          <w14:ligatures w14:val="standardContextual"/>
        </w:rPr>
      </w:pPr>
    </w:p>
    <w:p w14:paraId="2CE2FDBA" w14:textId="77777777" w:rsidR="00660B24" w:rsidRDefault="00660B24" w:rsidP="00660B24">
      <w:pPr>
        <w:rPr>
          <w:i/>
          <w:iCs/>
          <w:sz w:val="20"/>
          <w:szCs w:val="20"/>
        </w:rPr>
      </w:pPr>
      <w:r w:rsidRPr="00007880">
        <w:rPr>
          <w:i/>
          <w:iCs/>
          <w:sz w:val="20"/>
          <w:szCs w:val="20"/>
        </w:rPr>
        <w:t>*The conditional R2 could not be calculated because the random effect variance for (1|pop) was effectively zero, suggesting minimal variation in population-level differences. The random effect was retained in the model due to its conceptual importance.</w:t>
      </w:r>
    </w:p>
    <w:p w14:paraId="1B2CA3B0" w14:textId="77777777" w:rsidR="00660B24" w:rsidRPr="002136EA" w:rsidRDefault="00660B24" w:rsidP="00660B24">
      <w:pPr>
        <w:rPr>
          <w:i/>
          <w:iCs/>
          <w:sz w:val="4"/>
          <w:szCs w:val="4"/>
        </w:rPr>
      </w:pPr>
    </w:p>
    <w:tbl>
      <w:tblPr>
        <w:tblW w:w="14225" w:type="dxa"/>
        <w:tblLook w:val="04A0" w:firstRow="1" w:lastRow="0" w:firstColumn="1" w:lastColumn="0" w:noHBand="0" w:noVBand="1"/>
      </w:tblPr>
      <w:tblGrid>
        <w:gridCol w:w="1697"/>
        <w:gridCol w:w="1584"/>
        <w:gridCol w:w="1584"/>
        <w:gridCol w:w="1584"/>
        <w:gridCol w:w="1584"/>
        <w:gridCol w:w="1584"/>
        <w:gridCol w:w="1584"/>
        <w:gridCol w:w="1584"/>
        <w:gridCol w:w="720"/>
        <w:gridCol w:w="720"/>
      </w:tblGrid>
      <w:tr w:rsidR="00660B24" w:rsidRPr="00CF547B" w14:paraId="60910DDD" w14:textId="77777777" w:rsidTr="00DA7C84">
        <w:trPr>
          <w:trHeight w:val="288"/>
        </w:trPr>
        <w:tc>
          <w:tcPr>
            <w:tcW w:w="16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90459F" w14:textId="77777777" w:rsidR="00660B24" w:rsidRPr="00CF547B" w:rsidRDefault="00660B24" w:rsidP="00DA7C84">
            <w:pPr>
              <w:jc w:val="center"/>
              <w:rPr>
                <w:color w:val="000000"/>
                <w:sz w:val="18"/>
                <w:szCs w:val="18"/>
              </w:rPr>
            </w:pPr>
            <w:r w:rsidRPr="00CF547B">
              <w:rPr>
                <w:color w:val="000000"/>
                <w:sz w:val="18"/>
                <w:szCs w:val="18"/>
              </w:rPr>
              <w:t>trait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2BCB9E75" w14:textId="77777777" w:rsidR="00660B24" w:rsidRPr="00CF547B" w:rsidRDefault="00660B24" w:rsidP="00DA7C84">
            <w:pPr>
              <w:jc w:val="center"/>
              <w:rPr>
                <w:color w:val="000000"/>
                <w:sz w:val="18"/>
                <w:szCs w:val="18"/>
              </w:rPr>
            </w:pPr>
            <w:r w:rsidRPr="00CF547B">
              <w:rPr>
                <w:color w:val="000000"/>
                <w:sz w:val="18"/>
                <w:szCs w:val="18"/>
              </w:rPr>
              <w:t>OT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3D8AC319" w14:textId="77777777" w:rsidR="00660B24" w:rsidRPr="00CF547B" w:rsidRDefault="00660B24" w:rsidP="00DA7C84">
            <w:pPr>
              <w:jc w:val="center"/>
              <w:rPr>
                <w:color w:val="000000"/>
                <w:sz w:val="18"/>
                <w:szCs w:val="18"/>
              </w:rPr>
            </w:pPr>
            <w:r w:rsidRPr="00CF547B">
              <w:rPr>
                <w:color w:val="000000"/>
                <w:sz w:val="18"/>
                <w:szCs w:val="18"/>
              </w:rPr>
              <w:t>PT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0F6B72B2" w14:textId="77777777" w:rsidR="00660B24" w:rsidRPr="00CF547B" w:rsidRDefault="00660B24" w:rsidP="00DA7C84">
            <w:pPr>
              <w:jc w:val="center"/>
              <w:rPr>
                <w:color w:val="000000"/>
                <w:sz w:val="18"/>
                <w:szCs w:val="18"/>
              </w:rPr>
            </w:pPr>
            <w:r w:rsidRPr="00CF547B">
              <w:rPr>
                <w:color w:val="000000"/>
                <w:sz w:val="18"/>
                <w:szCs w:val="18"/>
              </w:rPr>
              <w:t>sVPD-CV</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281BDD9F" w14:textId="77777777" w:rsidR="00660B24" w:rsidRPr="00CF547B" w:rsidRDefault="00660B24" w:rsidP="00DA7C84">
            <w:pPr>
              <w:jc w:val="center"/>
              <w:rPr>
                <w:color w:val="000000"/>
                <w:sz w:val="18"/>
                <w:szCs w:val="18"/>
              </w:rPr>
            </w:pPr>
            <w:r w:rsidRPr="00CF547B">
              <w:rPr>
                <w:color w:val="000000"/>
                <w:sz w:val="18"/>
                <w:szCs w:val="18"/>
              </w:rPr>
              <w:t>OT x PT</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5011F720" w14:textId="77777777" w:rsidR="00660B24" w:rsidRPr="00CF547B" w:rsidRDefault="00660B24" w:rsidP="00DA7C84">
            <w:pPr>
              <w:jc w:val="center"/>
              <w:rPr>
                <w:color w:val="000000"/>
                <w:sz w:val="18"/>
                <w:szCs w:val="18"/>
              </w:rPr>
            </w:pPr>
            <w:r w:rsidRPr="00CF547B">
              <w:rPr>
                <w:color w:val="000000"/>
                <w:sz w:val="18"/>
                <w:szCs w:val="18"/>
              </w:rPr>
              <w:t>OT x sVPD-CV</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5C4262B6" w14:textId="77777777" w:rsidR="00660B24" w:rsidRPr="00CF547B" w:rsidRDefault="00660B24" w:rsidP="00DA7C84">
            <w:pPr>
              <w:jc w:val="center"/>
              <w:rPr>
                <w:color w:val="000000"/>
                <w:sz w:val="18"/>
                <w:szCs w:val="18"/>
              </w:rPr>
            </w:pPr>
            <w:r w:rsidRPr="00CF547B">
              <w:rPr>
                <w:color w:val="000000"/>
                <w:sz w:val="18"/>
                <w:szCs w:val="18"/>
              </w:rPr>
              <w:t>PT x sVPD-CV</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14:paraId="79D1C305" w14:textId="77777777" w:rsidR="00660B24" w:rsidRPr="00CF547B" w:rsidRDefault="00660B24" w:rsidP="00DA7C84">
            <w:pPr>
              <w:jc w:val="center"/>
              <w:rPr>
                <w:color w:val="000000"/>
                <w:sz w:val="18"/>
                <w:szCs w:val="18"/>
              </w:rPr>
            </w:pPr>
            <w:r w:rsidRPr="00CF547B">
              <w:rPr>
                <w:color w:val="000000"/>
                <w:sz w:val="18"/>
                <w:szCs w:val="18"/>
              </w:rPr>
              <w:t>OT x PT x sVPD-CV</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F338E06" w14:textId="77777777" w:rsidR="00660B24" w:rsidRPr="00CF547B" w:rsidRDefault="00660B24" w:rsidP="00DA7C84">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m</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7DC7C14" w14:textId="77777777" w:rsidR="00660B24" w:rsidRPr="00CF547B" w:rsidRDefault="00660B24" w:rsidP="00DA7C84">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c</w:t>
            </w:r>
          </w:p>
        </w:tc>
      </w:tr>
      <w:tr w:rsidR="00660B24" w:rsidRPr="00CF547B" w14:paraId="7A10B3CC" w14:textId="77777777" w:rsidTr="00DA7C84">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37CDC834" w14:textId="77777777" w:rsidR="00660B24" w:rsidRPr="00CF547B" w:rsidRDefault="00660B24" w:rsidP="00DA7C84">
            <w:pPr>
              <w:jc w:val="center"/>
              <w:rPr>
                <w:b/>
                <w:bCs/>
                <w:color w:val="000000"/>
                <w:sz w:val="18"/>
                <w:szCs w:val="18"/>
              </w:rPr>
            </w:pPr>
            <w:r w:rsidRPr="00CF547B">
              <w:rPr>
                <w:b/>
                <w:bCs/>
                <w:color w:val="000000"/>
                <w:sz w:val="18"/>
                <w:szCs w:val="18"/>
              </w:rPr>
              <w:t>GROWTH</w:t>
            </w:r>
          </w:p>
        </w:tc>
        <w:tc>
          <w:tcPr>
            <w:tcW w:w="1584" w:type="dxa"/>
            <w:tcBorders>
              <w:top w:val="nil"/>
              <w:left w:val="nil"/>
              <w:bottom w:val="single" w:sz="4" w:space="0" w:color="auto"/>
              <w:right w:val="single" w:sz="4" w:space="0" w:color="auto"/>
            </w:tcBorders>
            <w:shd w:val="clear" w:color="auto" w:fill="auto"/>
            <w:vAlign w:val="center"/>
            <w:hideMark/>
          </w:tcPr>
          <w:p w14:paraId="6C864276"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5B0A552"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4C32FC1"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1F0BC76C"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1EE3894"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4AFD3E09"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041C8EA"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26C5BD8F"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0B05D6DE"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6C584C35" w14:textId="77777777" w:rsidTr="00DA7C84">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6DCE9F4E" w14:textId="77777777" w:rsidR="00660B24" w:rsidRPr="00CF547B" w:rsidRDefault="00660B24" w:rsidP="00DA7C84">
            <w:pPr>
              <w:jc w:val="center"/>
              <w:rPr>
                <w:color w:val="000000"/>
                <w:sz w:val="18"/>
                <w:szCs w:val="18"/>
              </w:rPr>
            </w:pPr>
            <w:r w:rsidRPr="00CF547B">
              <w:rPr>
                <w:color w:val="000000"/>
                <w:sz w:val="18"/>
                <w:szCs w:val="18"/>
              </w:rPr>
              <w:t>root biomass</w:t>
            </w:r>
          </w:p>
        </w:tc>
        <w:tc>
          <w:tcPr>
            <w:tcW w:w="1584" w:type="dxa"/>
            <w:tcBorders>
              <w:top w:val="nil"/>
              <w:left w:val="nil"/>
              <w:bottom w:val="single" w:sz="4" w:space="0" w:color="auto"/>
              <w:right w:val="single" w:sz="4" w:space="0" w:color="auto"/>
            </w:tcBorders>
            <w:shd w:val="clear" w:color="auto" w:fill="auto"/>
            <w:vAlign w:val="center"/>
            <w:hideMark/>
          </w:tcPr>
          <w:p w14:paraId="2AC25977" w14:textId="77777777" w:rsidR="00660B24" w:rsidRPr="00CF547B" w:rsidRDefault="00660B24" w:rsidP="00DA7C84">
            <w:pPr>
              <w:jc w:val="center"/>
              <w:rPr>
                <w:b/>
                <w:bCs/>
                <w:color w:val="000000"/>
                <w:sz w:val="18"/>
                <w:szCs w:val="18"/>
              </w:rPr>
            </w:pPr>
            <w:r w:rsidRPr="00CF547B">
              <w:rPr>
                <w:b/>
                <w:bCs/>
                <w:color w:val="000000"/>
                <w:sz w:val="18"/>
                <w:szCs w:val="18"/>
              </w:rPr>
              <w:t>F = 42.1948***</w:t>
            </w:r>
          </w:p>
        </w:tc>
        <w:tc>
          <w:tcPr>
            <w:tcW w:w="1584" w:type="dxa"/>
            <w:tcBorders>
              <w:top w:val="nil"/>
              <w:left w:val="nil"/>
              <w:bottom w:val="single" w:sz="4" w:space="0" w:color="auto"/>
              <w:right w:val="single" w:sz="4" w:space="0" w:color="auto"/>
            </w:tcBorders>
            <w:shd w:val="clear" w:color="auto" w:fill="auto"/>
            <w:vAlign w:val="center"/>
            <w:hideMark/>
          </w:tcPr>
          <w:p w14:paraId="7CEEF3E2" w14:textId="77777777" w:rsidR="00660B24" w:rsidRPr="00CF547B" w:rsidRDefault="00660B24" w:rsidP="00DA7C84">
            <w:pPr>
              <w:jc w:val="center"/>
              <w:rPr>
                <w:i/>
                <w:iCs/>
                <w:color w:val="000000"/>
                <w:sz w:val="18"/>
                <w:szCs w:val="18"/>
              </w:rPr>
            </w:pPr>
            <w:r w:rsidRPr="00CF547B">
              <w:rPr>
                <w:i/>
                <w:iCs/>
                <w:color w:val="000000"/>
                <w:sz w:val="18"/>
                <w:szCs w:val="18"/>
              </w:rPr>
              <w:t>F = 3.1251 #</w:t>
            </w:r>
          </w:p>
        </w:tc>
        <w:tc>
          <w:tcPr>
            <w:tcW w:w="1584" w:type="dxa"/>
            <w:tcBorders>
              <w:top w:val="nil"/>
              <w:left w:val="nil"/>
              <w:bottom w:val="single" w:sz="4" w:space="0" w:color="auto"/>
              <w:right w:val="single" w:sz="4" w:space="0" w:color="auto"/>
            </w:tcBorders>
            <w:shd w:val="clear" w:color="auto" w:fill="auto"/>
            <w:vAlign w:val="center"/>
            <w:hideMark/>
          </w:tcPr>
          <w:p w14:paraId="760F1424" w14:textId="77777777" w:rsidR="00660B24" w:rsidRPr="00CF547B" w:rsidRDefault="00660B24" w:rsidP="00DA7C84">
            <w:pPr>
              <w:jc w:val="center"/>
              <w:rPr>
                <w:color w:val="000000"/>
                <w:sz w:val="18"/>
                <w:szCs w:val="18"/>
              </w:rPr>
            </w:pPr>
            <w:r w:rsidRPr="00CF547B">
              <w:rPr>
                <w:color w:val="000000"/>
                <w:sz w:val="18"/>
                <w:szCs w:val="18"/>
              </w:rPr>
              <w:t>F = 2.0861</w:t>
            </w:r>
          </w:p>
        </w:tc>
        <w:tc>
          <w:tcPr>
            <w:tcW w:w="1584" w:type="dxa"/>
            <w:tcBorders>
              <w:top w:val="nil"/>
              <w:left w:val="nil"/>
              <w:bottom w:val="single" w:sz="4" w:space="0" w:color="auto"/>
              <w:right w:val="single" w:sz="4" w:space="0" w:color="auto"/>
            </w:tcBorders>
            <w:shd w:val="clear" w:color="auto" w:fill="auto"/>
            <w:vAlign w:val="center"/>
            <w:hideMark/>
          </w:tcPr>
          <w:p w14:paraId="3B84B0A0" w14:textId="77777777" w:rsidR="00660B24" w:rsidRPr="00CF547B" w:rsidRDefault="00660B24" w:rsidP="00DA7C84">
            <w:pPr>
              <w:jc w:val="center"/>
              <w:rPr>
                <w:color w:val="000000"/>
                <w:sz w:val="18"/>
                <w:szCs w:val="18"/>
              </w:rPr>
            </w:pPr>
            <w:r w:rsidRPr="00CF547B">
              <w:rPr>
                <w:color w:val="000000"/>
                <w:sz w:val="18"/>
                <w:szCs w:val="18"/>
              </w:rPr>
              <w:t>F = 1.0453</w:t>
            </w:r>
          </w:p>
        </w:tc>
        <w:tc>
          <w:tcPr>
            <w:tcW w:w="1584" w:type="dxa"/>
            <w:tcBorders>
              <w:top w:val="nil"/>
              <w:left w:val="nil"/>
              <w:bottom w:val="single" w:sz="4" w:space="0" w:color="auto"/>
              <w:right w:val="single" w:sz="4" w:space="0" w:color="auto"/>
            </w:tcBorders>
            <w:shd w:val="clear" w:color="auto" w:fill="auto"/>
            <w:vAlign w:val="center"/>
            <w:hideMark/>
          </w:tcPr>
          <w:p w14:paraId="6C78B43A" w14:textId="77777777" w:rsidR="00660B24" w:rsidRPr="00CF547B" w:rsidRDefault="00660B24" w:rsidP="00DA7C84">
            <w:pPr>
              <w:jc w:val="center"/>
              <w:rPr>
                <w:b/>
                <w:bCs/>
                <w:color w:val="000000"/>
                <w:sz w:val="18"/>
                <w:szCs w:val="18"/>
              </w:rPr>
            </w:pPr>
            <w:r w:rsidRPr="00CF547B">
              <w:rPr>
                <w:b/>
                <w:bCs/>
                <w:color w:val="000000"/>
                <w:sz w:val="18"/>
                <w:szCs w:val="18"/>
              </w:rPr>
              <w:t>F = 6.6818**</w:t>
            </w:r>
          </w:p>
        </w:tc>
        <w:tc>
          <w:tcPr>
            <w:tcW w:w="1584" w:type="dxa"/>
            <w:tcBorders>
              <w:top w:val="nil"/>
              <w:left w:val="nil"/>
              <w:bottom w:val="single" w:sz="4" w:space="0" w:color="auto"/>
              <w:right w:val="single" w:sz="4" w:space="0" w:color="auto"/>
            </w:tcBorders>
            <w:shd w:val="clear" w:color="auto" w:fill="auto"/>
            <w:vAlign w:val="center"/>
            <w:hideMark/>
          </w:tcPr>
          <w:p w14:paraId="6DA7078F" w14:textId="77777777" w:rsidR="00660B24" w:rsidRPr="00CF547B" w:rsidRDefault="00660B24" w:rsidP="00DA7C84">
            <w:pPr>
              <w:jc w:val="center"/>
              <w:rPr>
                <w:b/>
                <w:bCs/>
                <w:color w:val="000000"/>
                <w:sz w:val="18"/>
                <w:szCs w:val="18"/>
              </w:rPr>
            </w:pPr>
            <w:r w:rsidRPr="00CF547B">
              <w:rPr>
                <w:b/>
                <w:bCs/>
                <w:color w:val="000000"/>
                <w:sz w:val="18"/>
                <w:szCs w:val="18"/>
              </w:rPr>
              <w:t>F = 6.4877*</w:t>
            </w:r>
          </w:p>
        </w:tc>
        <w:tc>
          <w:tcPr>
            <w:tcW w:w="1584" w:type="dxa"/>
            <w:tcBorders>
              <w:top w:val="nil"/>
              <w:left w:val="nil"/>
              <w:bottom w:val="single" w:sz="4" w:space="0" w:color="auto"/>
              <w:right w:val="single" w:sz="4" w:space="0" w:color="auto"/>
            </w:tcBorders>
            <w:shd w:val="clear" w:color="auto" w:fill="auto"/>
            <w:vAlign w:val="center"/>
            <w:hideMark/>
          </w:tcPr>
          <w:p w14:paraId="3BD9E7C5" w14:textId="77777777" w:rsidR="00660B24" w:rsidRPr="00CF547B" w:rsidRDefault="00660B24" w:rsidP="00DA7C84">
            <w:pPr>
              <w:jc w:val="center"/>
              <w:rPr>
                <w:b/>
                <w:bCs/>
                <w:color w:val="000000"/>
                <w:sz w:val="18"/>
                <w:szCs w:val="18"/>
              </w:rPr>
            </w:pPr>
            <w:r w:rsidRPr="00CF547B">
              <w:rPr>
                <w:b/>
                <w:bCs/>
                <w:color w:val="000000"/>
                <w:sz w:val="18"/>
                <w:szCs w:val="18"/>
              </w:rPr>
              <w:t>F = 6.9657**</w:t>
            </w:r>
          </w:p>
        </w:tc>
        <w:tc>
          <w:tcPr>
            <w:tcW w:w="720" w:type="dxa"/>
            <w:tcBorders>
              <w:top w:val="nil"/>
              <w:left w:val="nil"/>
              <w:bottom w:val="single" w:sz="4" w:space="0" w:color="auto"/>
              <w:right w:val="single" w:sz="4" w:space="0" w:color="auto"/>
            </w:tcBorders>
            <w:shd w:val="clear" w:color="auto" w:fill="auto"/>
            <w:vAlign w:val="center"/>
            <w:hideMark/>
          </w:tcPr>
          <w:p w14:paraId="319D3CEB" w14:textId="77777777" w:rsidR="00660B24" w:rsidRPr="00CF547B" w:rsidRDefault="00660B24" w:rsidP="00DA7C84">
            <w:pPr>
              <w:jc w:val="center"/>
              <w:rPr>
                <w:color w:val="000000"/>
                <w:sz w:val="18"/>
                <w:szCs w:val="18"/>
              </w:rPr>
            </w:pPr>
            <w:r w:rsidRPr="00CF547B">
              <w:rPr>
                <w:color w:val="000000"/>
                <w:sz w:val="18"/>
                <w:szCs w:val="18"/>
              </w:rPr>
              <w:t>0.141</w:t>
            </w:r>
          </w:p>
        </w:tc>
        <w:tc>
          <w:tcPr>
            <w:tcW w:w="720" w:type="dxa"/>
            <w:tcBorders>
              <w:top w:val="nil"/>
              <w:left w:val="nil"/>
              <w:bottom w:val="single" w:sz="4" w:space="0" w:color="auto"/>
              <w:right w:val="single" w:sz="4" w:space="0" w:color="auto"/>
            </w:tcBorders>
            <w:shd w:val="clear" w:color="auto" w:fill="auto"/>
            <w:vAlign w:val="center"/>
            <w:hideMark/>
          </w:tcPr>
          <w:p w14:paraId="7836E0BB" w14:textId="77777777" w:rsidR="00660B24" w:rsidRPr="00CF547B" w:rsidRDefault="00660B24" w:rsidP="00DA7C84">
            <w:pPr>
              <w:jc w:val="center"/>
              <w:rPr>
                <w:color w:val="000000"/>
                <w:sz w:val="18"/>
                <w:szCs w:val="18"/>
              </w:rPr>
            </w:pPr>
            <w:r w:rsidRPr="00CF547B">
              <w:rPr>
                <w:color w:val="000000"/>
                <w:sz w:val="18"/>
                <w:szCs w:val="18"/>
              </w:rPr>
              <w:t>0.175</w:t>
            </w:r>
          </w:p>
        </w:tc>
      </w:tr>
      <w:tr w:rsidR="00660B24" w:rsidRPr="00CF547B" w14:paraId="6F5474A2" w14:textId="77777777" w:rsidTr="00DA7C84">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12708B36" w14:textId="77777777" w:rsidR="00660B24" w:rsidRPr="00CF547B" w:rsidRDefault="00660B24" w:rsidP="00DA7C84">
            <w:pPr>
              <w:jc w:val="center"/>
              <w:rPr>
                <w:color w:val="000000"/>
                <w:sz w:val="18"/>
                <w:szCs w:val="18"/>
              </w:rPr>
            </w:pPr>
            <w:r w:rsidRPr="00CF547B">
              <w:rPr>
                <w:color w:val="000000"/>
                <w:sz w:val="18"/>
                <w:szCs w:val="18"/>
              </w:rPr>
              <w:t>shoot biomass</w:t>
            </w:r>
          </w:p>
        </w:tc>
        <w:tc>
          <w:tcPr>
            <w:tcW w:w="1584" w:type="dxa"/>
            <w:tcBorders>
              <w:top w:val="nil"/>
              <w:left w:val="nil"/>
              <w:bottom w:val="single" w:sz="4" w:space="0" w:color="auto"/>
              <w:right w:val="single" w:sz="4" w:space="0" w:color="auto"/>
            </w:tcBorders>
            <w:shd w:val="clear" w:color="auto" w:fill="auto"/>
            <w:vAlign w:val="center"/>
            <w:hideMark/>
          </w:tcPr>
          <w:p w14:paraId="02995722" w14:textId="77777777" w:rsidR="00660B24" w:rsidRPr="00CF547B" w:rsidRDefault="00660B24" w:rsidP="00DA7C84">
            <w:pPr>
              <w:jc w:val="center"/>
              <w:rPr>
                <w:b/>
                <w:bCs/>
                <w:color w:val="000000"/>
                <w:sz w:val="18"/>
                <w:szCs w:val="18"/>
              </w:rPr>
            </w:pPr>
            <w:r w:rsidRPr="00CF547B">
              <w:rPr>
                <w:b/>
                <w:bCs/>
                <w:color w:val="000000"/>
                <w:sz w:val="18"/>
                <w:szCs w:val="18"/>
              </w:rPr>
              <w:t>F = 184.3293***</w:t>
            </w:r>
          </w:p>
        </w:tc>
        <w:tc>
          <w:tcPr>
            <w:tcW w:w="1584" w:type="dxa"/>
            <w:tcBorders>
              <w:top w:val="nil"/>
              <w:left w:val="nil"/>
              <w:bottom w:val="single" w:sz="4" w:space="0" w:color="auto"/>
              <w:right w:val="single" w:sz="4" w:space="0" w:color="auto"/>
            </w:tcBorders>
            <w:shd w:val="clear" w:color="auto" w:fill="auto"/>
            <w:vAlign w:val="center"/>
            <w:hideMark/>
          </w:tcPr>
          <w:p w14:paraId="4FB075E3" w14:textId="77777777" w:rsidR="00660B24" w:rsidRPr="00CF547B" w:rsidRDefault="00660B24" w:rsidP="00DA7C84">
            <w:pPr>
              <w:jc w:val="center"/>
              <w:rPr>
                <w:color w:val="000000"/>
                <w:sz w:val="18"/>
                <w:szCs w:val="18"/>
              </w:rPr>
            </w:pPr>
            <w:r w:rsidRPr="00CF547B">
              <w:rPr>
                <w:color w:val="000000"/>
                <w:sz w:val="18"/>
                <w:szCs w:val="18"/>
              </w:rPr>
              <w:t>F = 0.8007</w:t>
            </w:r>
          </w:p>
        </w:tc>
        <w:tc>
          <w:tcPr>
            <w:tcW w:w="1584" w:type="dxa"/>
            <w:tcBorders>
              <w:top w:val="nil"/>
              <w:left w:val="nil"/>
              <w:bottom w:val="single" w:sz="4" w:space="0" w:color="auto"/>
              <w:right w:val="single" w:sz="4" w:space="0" w:color="auto"/>
            </w:tcBorders>
            <w:shd w:val="clear" w:color="auto" w:fill="auto"/>
            <w:vAlign w:val="center"/>
            <w:hideMark/>
          </w:tcPr>
          <w:p w14:paraId="3FA76AB2" w14:textId="77777777" w:rsidR="00660B24" w:rsidRPr="00CF547B" w:rsidRDefault="00660B24" w:rsidP="00DA7C84">
            <w:pPr>
              <w:jc w:val="center"/>
              <w:rPr>
                <w:b/>
                <w:bCs/>
                <w:color w:val="000000"/>
                <w:sz w:val="18"/>
                <w:szCs w:val="18"/>
              </w:rPr>
            </w:pPr>
            <w:r w:rsidRPr="00CF547B">
              <w:rPr>
                <w:b/>
                <w:bCs/>
                <w:color w:val="000000"/>
                <w:sz w:val="18"/>
                <w:szCs w:val="18"/>
              </w:rPr>
              <w:t>F = 8.7548**</w:t>
            </w:r>
          </w:p>
        </w:tc>
        <w:tc>
          <w:tcPr>
            <w:tcW w:w="1584" w:type="dxa"/>
            <w:tcBorders>
              <w:top w:val="nil"/>
              <w:left w:val="nil"/>
              <w:bottom w:val="single" w:sz="4" w:space="0" w:color="auto"/>
              <w:right w:val="single" w:sz="4" w:space="0" w:color="auto"/>
            </w:tcBorders>
            <w:shd w:val="clear" w:color="auto" w:fill="auto"/>
            <w:vAlign w:val="center"/>
            <w:hideMark/>
          </w:tcPr>
          <w:p w14:paraId="14B5085B" w14:textId="77777777" w:rsidR="00660B24" w:rsidRPr="00CF547B" w:rsidRDefault="00660B24" w:rsidP="00DA7C84">
            <w:pPr>
              <w:jc w:val="center"/>
              <w:rPr>
                <w:color w:val="000000"/>
                <w:sz w:val="18"/>
                <w:szCs w:val="18"/>
              </w:rPr>
            </w:pPr>
            <w:r w:rsidRPr="00CF547B">
              <w:rPr>
                <w:color w:val="000000"/>
                <w:sz w:val="18"/>
                <w:szCs w:val="18"/>
              </w:rPr>
              <w:t>F = 0.3128</w:t>
            </w:r>
          </w:p>
        </w:tc>
        <w:tc>
          <w:tcPr>
            <w:tcW w:w="1584" w:type="dxa"/>
            <w:tcBorders>
              <w:top w:val="nil"/>
              <w:left w:val="nil"/>
              <w:bottom w:val="single" w:sz="4" w:space="0" w:color="auto"/>
              <w:right w:val="single" w:sz="4" w:space="0" w:color="auto"/>
            </w:tcBorders>
            <w:shd w:val="clear" w:color="auto" w:fill="auto"/>
            <w:vAlign w:val="center"/>
            <w:hideMark/>
          </w:tcPr>
          <w:p w14:paraId="000E4ECC" w14:textId="77777777" w:rsidR="00660B24" w:rsidRPr="00CF547B" w:rsidRDefault="00660B24" w:rsidP="00DA7C84">
            <w:pPr>
              <w:jc w:val="center"/>
              <w:rPr>
                <w:b/>
                <w:bCs/>
                <w:color w:val="000000"/>
                <w:sz w:val="18"/>
                <w:szCs w:val="18"/>
              </w:rPr>
            </w:pPr>
            <w:r w:rsidRPr="00CF547B">
              <w:rPr>
                <w:b/>
                <w:bCs/>
                <w:color w:val="000000"/>
                <w:sz w:val="18"/>
                <w:szCs w:val="18"/>
              </w:rPr>
              <w:t>F = 4.0071*</w:t>
            </w:r>
          </w:p>
        </w:tc>
        <w:tc>
          <w:tcPr>
            <w:tcW w:w="1584" w:type="dxa"/>
            <w:tcBorders>
              <w:top w:val="nil"/>
              <w:left w:val="nil"/>
              <w:bottom w:val="single" w:sz="4" w:space="0" w:color="auto"/>
              <w:right w:val="single" w:sz="4" w:space="0" w:color="auto"/>
            </w:tcBorders>
            <w:shd w:val="clear" w:color="auto" w:fill="auto"/>
            <w:vAlign w:val="center"/>
            <w:hideMark/>
          </w:tcPr>
          <w:p w14:paraId="3FF1A361" w14:textId="77777777" w:rsidR="00660B24" w:rsidRPr="00CF547B" w:rsidRDefault="00660B24" w:rsidP="00DA7C84">
            <w:pPr>
              <w:jc w:val="center"/>
              <w:rPr>
                <w:i/>
                <w:iCs/>
                <w:color w:val="000000"/>
                <w:sz w:val="18"/>
                <w:szCs w:val="18"/>
              </w:rPr>
            </w:pPr>
            <w:r w:rsidRPr="00CF547B">
              <w:rPr>
                <w:i/>
                <w:iCs/>
                <w:color w:val="000000"/>
                <w:sz w:val="18"/>
                <w:szCs w:val="18"/>
              </w:rPr>
              <w:t>F = 3.8151 #</w:t>
            </w:r>
          </w:p>
        </w:tc>
        <w:tc>
          <w:tcPr>
            <w:tcW w:w="1584" w:type="dxa"/>
            <w:tcBorders>
              <w:top w:val="nil"/>
              <w:left w:val="nil"/>
              <w:bottom w:val="single" w:sz="4" w:space="0" w:color="auto"/>
              <w:right w:val="single" w:sz="4" w:space="0" w:color="auto"/>
            </w:tcBorders>
            <w:shd w:val="clear" w:color="auto" w:fill="auto"/>
            <w:vAlign w:val="center"/>
            <w:hideMark/>
          </w:tcPr>
          <w:p w14:paraId="34158DB7" w14:textId="77777777" w:rsidR="00660B24" w:rsidRPr="00CF547B" w:rsidRDefault="00660B24" w:rsidP="00DA7C84">
            <w:pPr>
              <w:jc w:val="center"/>
              <w:rPr>
                <w:color w:val="000000"/>
                <w:sz w:val="18"/>
                <w:szCs w:val="18"/>
              </w:rPr>
            </w:pPr>
            <w:r w:rsidRPr="00CF547B">
              <w:rPr>
                <w:color w:val="000000"/>
                <w:sz w:val="18"/>
                <w:szCs w:val="18"/>
              </w:rPr>
              <w:t>F = 0.909</w:t>
            </w:r>
          </w:p>
        </w:tc>
        <w:tc>
          <w:tcPr>
            <w:tcW w:w="720" w:type="dxa"/>
            <w:tcBorders>
              <w:top w:val="nil"/>
              <w:left w:val="nil"/>
              <w:bottom w:val="single" w:sz="4" w:space="0" w:color="auto"/>
              <w:right w:val="single" w:sz="4" w:space="0" w:color="auto"/>
            </w:tcBorders>
            <w:shd w:val="clear" w:color="auto" w:fill="auto"/>
            <w:vAlign w:val="center"/>
            <w:hideMark/>
          </w:tcPr>
          <w:p w14:paraId="39EA85EA" w14:textId="77777777" w:rsidR="00660B24" w:rsidRPr="00CF547B" w:rsidRDefault="00660B24" w:rsidP="00DA7C84">
            <w:pPr>
              <w:jc w:val="center"/>
              <w:rPr>
                <w:color w:val="000000"/>
                <w:sz w:val="18"/>
                <w:szCs w:val="18"/>
              </w:rPr>
            </w:pPr>
            <w:r w:rsidRPr="00CF547B">
              <w:rPr>
                <w:color w:val="000000"/>
                <w:sz w:val="18"/>
                <w:szCs w:val="18"/>
              </w:rPr>
              <w:t>0.345</w:t>
            </w:r>
          </w:p>
        </w:tc>
        <w:tc>
          <w:tcPr>
            <w:tcW w:w="720" w:type="dxa"/>
            <w:tcBorders>
              <w:top w:val="nil"/>
              <w:left w:val="nil"/>
              <w:bottom w:val="single" w:sz="4" w:space="0" w:color="auto"/>
              <w:right w:val="single" w:sz="4" w:space="0" w:color="auto"/>
            </w:tcBorders>
            <w:shd w:val="clear" w:color="auto" w:fill="auto"/>
            <w:vAlign w:val="center"/>
            <w:hideMark/>
          </w:tcPr>
          <w:p w14:paraId="75203314" w14:textId="77777777" w:rsidR="00660B24" w:rsidRPr="00CF547B" w:rsidRDefault="00660B24" w:rsidP="00DA7C84">
            <w:pPr>
              <w:jc w:val="center"/>
              <w:rPr>
                <w:color w:val="000000"/>
                <w:sz w:val="18"/>
                <w:szCs w:val="18"/>
              </w:rPr>
            </w:pPr>
            <w:r w:rsidRPr="00CF547B">
              <w:rPr>
                <w:color w:val="000000"/>
                <w:sz w:val="18"/>
                <w:szCs w:val="18"/>
              </w:rPr>
              <w:t>0.433</w:t>
            </w:r>
          </w:p>
        </w:tc>
      </w:tr>
      <w:tr w:rsidR="00660B24" w:rsidRPr="00CF547B" w14:paraId="5AEF9DD6" w14:textId="77777777" w:rsidTr="00DA7C84">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160B5A1F" w14:textId="77777777" w:rsidR="00660B24" w:rsidRPr="00CF547B" w:rsidRDefault="00660B24" w:rsidP="00DA7C84">
            <w:pPr>
              <w:jc w:val="center"/>
              <w:rPr>
                <w:color w:val="000000"/>
                <w:sz w:val="18"/>
                <w:szCs w:val="18"/>
              </w:rPr>
            </w:pPr>
            <w:r w:rsidRPr="00CF547B">
              <w:rPr>
                <w:color w:val="000000"/>
                <w:sz w:val="18"/>
                <w:szCs w:val="18"/>
              </w:rPr>
              <w:t>total biomass</w:t>
            </w:r>
          </w:p>
        </w:tc>
        <w:tc>
          <w:tcPr>
            <w:tcW w:w="1584" w:type="dxa"/>
            <w:tcBorders>
              <w:top w:val="nil"/>
              <w:left w:val="nil"/>
              <w:bottom w:val="single" w:sz="4" w:space="0" w:color="auto"/>
              <w:right w:val="single" w:sz="4" w:space="0" w:color="auto"/>
            </w:tcBorders>
            <w:shd w:val="clear" w:color="auto" w:fill="auto"/>
            <w:vAlign w:val="center"/>
            <w:hideMark/>
          </w:tcPr>
          <w:p w14:paraId="4C8D270F" w14:textId="77777777" w:rsidR="00660B24" w:rsidRPr="00CF547B" w:rsidRDefault="00660B24" w:rsidP="00DA7C84">
            <w:pPr>
              <w:jc w:val="center"/>
              <w:rPr>
                <w:b/>
                <w:bCs/>
                <w:color w:val="000000"/>
                <w:sz w:val="18"/>
                <w:szCs w:val="18"/>
              </w:rPr>
            </w:pPr>
            <w:r w:rsidRPr="00CF547B">
              <w:rPr>
                <w:b/>
                <w:bCs/>
                <w:color w:val="000000"/>
                <w:sz w:val="18"/>
                <w:szCs w:val="18"/>
              </w:rPr>
              <w:t>F = 92.9724***</w:t>
            </w:r>
          </w:p>
        </w:tc>
        <w:tc>
          <w:tcPr>
            <w:tcW w:w="1584" w:type="dxa"/>
            <w:tcBorders>
              <w:top w:val="nil"/>
              <w:left w:val="nil"/>
              <w:bottom w:val="single" w:sz="4" w:space="0" w:color="auto"/>
              <w:right w:val="single" w:sz="4" w:space="0" w:color="auto"/>
            </w:tcBorders>
            <w:shd w:val="clear" w:color="auto" w:fill="auto"/>
            <w:vAlign w:val="center"/>
            <w:hideMark/>
          </w:tcPr>
          <w:p w14:paraId="5E205572" w14:textId="77777777" w:rsidR="00660B24" w:rsidRPr="00CF547B" w:rsidRDefault="00660B24" w:rsidP="00DA7C84">
            <w:pPr>
              <w:jc w:val="center"/>
              <w:rPr>
                <w:i/>
                <w:iCs/>
                <w:color w:val="000000"/>
                <w:sz w:val="18"/>
                <w:szCs w:val="18"/>
              </w:rPr>
            </w:pPr>
            <w:r w:rsidRPr="00CF547B">
              <w:rPr>
                <w:i/>
                <w:iCs/>
                <w:color w:val="000000"/>
                <w:sz w:val="18"/>
                <w:szCs w:val="18"/>
              </w:rPr>
              <w:t>F = 3.3317 #</w:t>
            </w:r>
          </w:p>
        </w:tc>
        <w:tc>
          <w:tcPr>
            <w:tcW w:w="1584" w:type="dxa"/>
            <w:tcBorders>
              <w:top w:val="nil"/>
              <w:left w:val="nil"/>
              <w:bottom w:val="single" w:sz="4" w:space="0" w:color="auto"/>
              <w:right w:val="single" w:sz="4" w:space="0" w:color="auto"/>
            </w:tcBorders>
            <w:shd w:val="clear" w:color="auto" w:fill="auto"/>
            <w:vAlign w:val="center"/>
            <w:hideMark/>
          </w:tcPr>
          <w:p w14:paraId="197ADEF1" w14:textId="77777777" w:rsidR="00660B24" w:rsidRPr="00CF547B" w:rsidRDefault="00660B24" w:rsidP="00DA7C84">
            <w:pPr>
              <w:jc w:val="center"/>
              <w:rPr>
                <w:color w:val="000000"/>
                <w:sz w:val="18"/>
                <w:szCs w:val="18"/>
              </w:rPr>
            </w:pPr>
            <w:r w:rsidRPr="00CF547B">
              <w:rPr>
                <w:color w:val="000000"/>
                <w:sz w:val="18"/>
                <w:szCs w:val="18"/>
              </w:rPr>
              <w:t>F = 0.0065</w:t>
            </w:r>
          </w:p>
        </w:tc>
        <w:tc>
          <w:tcPr>
            <w:tcW w:w="1584" w:type="dxa"/>
            <w:tcBorders>
              <w:top w:val="nil"/>
              <w:left w:val="nil"/>
              <w:bottom w:val="single" w:sz="4" w:space="0" w:color="auto"/>
              <w:right w:val="single" w:sz="4" w:space="0" w:color="auto"/>
            </w:tcBorders>
            <w:shd w:val="clear" w:color="auto" w:fill="auto"/>
            <w:vAlign w:val="center"/>
            <w:hideMark/>
          </w:tcPr>
          <w:p w14:paraId="19C785F1" w14:textId="77777777" w:rsidR="00660B24" w:rsidRPr="00CF547B" w:rsidRDefault="00660B24" w:rsidP="00DA7C84">
            <w:pPr>
              <w:jc w:val="center"/>
              <w:rPr>
                <w:color w:val="000000"/>
                <w:sz w:val="18"/>
                <w:szCs w:val="18"/>
              </w:rPr>
            </w:pPr>
            <w:r w:rsidRPr="00CF547B">
              <w:rPr>
                <w:color w:val="000000"/>
                <w:sz w:val="18"/>
                <w:szCs w:val="18"/>
              </w:rPr>
              <w:t>F = 1.0925</w:t>
            </w:r>
          </w:p>
        </w:tc>
        <w:tc>
          <w:tcPr>
            <w:tcW w:w="1584" w:type="dxa"/>
            <w:tcBorders>
              <w:top w:val="nil"/>
              <w:left w:val="nil"/>
              <w:bottom w:val="single" w:sz="4" w:space="0" w:color="auto"/>
              <w:right w:val="single" w:sz="4" w:space="0" w:color="auto"/>
            </w:tcBorders>
            <w:shd w:val="clear" w:color="auto" w:fill="auto"/>
            <w:vAlign w:val="center"/>
            <w:hideMark/>
          </w:tcPr>
          <w:p w14:paraId="166A1F7B" w14:textId="77777777" w:rsidR="00660B24" w:rsidRPr="00CF547B" w:rsidRDefault="00660B24" w:rsidP="00DA7C84">
            <w:pPr>
              <w:jc w:val="center"/>
              <w:rPr>
                <w:color w:val="000000"/>
                <w:sz w:val="18"/>
                <w:szCs w:val="18"/>
              </w:rPr>
            </w:pPr>
            <w:r w:rsidRPr="00CF547B">
              <w:rPr>
                <w:color w:val="000000"/>
                <w:sz w:val="18"/>
                <w:szCs w:val="18"/>
              </w:rPr>
              <w:t>F = 2.3834</w:t>
            </w:r>
          </w:p>
        </w:tc>
        <w:tc>
          <w:tcPr>
            <w:tcW w:w="1584" w:type="dxa"/>
            <w:tcBorders>
              <w:top w:val="nil"/>
              <w:left w:val="nil"/>
              <w:bottom w:val="single" w:sz="4" w:space="0" w:color="auto"/>
              <w:right w:val="single" w:sz="4" w:space="0" w:color="auto"/>
            </w:tcBorders>
            <w:shd w:val="clear" w:color="auto" w:fill="auto"/>
            <w:vAlign w:val="center"/>
            <w:hideMark/>
          </w:tcPr>
          <w:p w14:paraId="00467C9E" w14:textId="77777777" w:rsidR="00660B24" w:rsidRPr="00CF547B" w:rsidRDefault="00660B24" w:rsidP="00DA7C84">
            <w:pPr>
              <w:jc w:val="center"/>
              <w:rPr>
                <w:color w:val="000000"/>
                <w:sz w:val="18"/>
                <w:szCs w:val="18"/>
              </w:rPr>
            </w:pPr>
            <w:r w:rsidRPr="00CF547B">
              <w:rPr>
                <w:color w:val="000000"/>
                <w:sz w:val="18"/>
                <w:szCs w:val="18"/>
              </w:rPr>
              <w:t>F = 2.2751</w:t>
            </w:r>
          </w:p>
        </w:tc>
        <w:tc>
          <w:tcPr>
            <w:tcW w:w="1584" w:type="dxa"/>
            <w:tcBorders>
              <w:top w:val="nil"/>
              <w:left w:val="nil"/>
              <w:bottom w:val="single" w:sz="4" w:space="0" w:color="auto"/>
              <w:right w:val="single" w:sz="4" w:space="0" w:color="auto"/>
            </w:tcBorders>
            <w:shd w:val="clear" w:color="auto" w:fill="auto"/>
            <w:vAlign w:val="center"/>
            <w:hideMark/>
          </w:tcPr>
          <w:p w14:paraId="2B275F17" w14:textId="77777777" w:rsidR="00660B24" w:rsidRPr="00CF547B" w:rsidRDefault="00660B24" w:rsidP="00DA7C84">
            <w:pPr>
              <w:jc w:val="center"/>
              <w:rPr>
                <w:i/>
                <w:iCs/>
                <w:color w:val="000000"/>
                <w:sz w:val="18"/>
                <w:szCs w:val="18"/>
              </w:rPr>
            </w:pPr>
            <w:r w:rsidRPr="00CF547B">
              <w:rPr>
                <w:i/>
                <w:iCs/>
                <w:color w:val="000000"/>
                <w:sz w:val="18"/>
                <w:szCs w:val="18"/>
              </w:rPr>
              <w:t>F = 3.6949 #</w:t>
            </w:r>
          </w:p>
        </w:tc>
        <w:tc>
          <w:tcPr>
            <w:tcW w:w="720" w:type="dxa"/>
            <w:tcBorders>
              <w:top w:val="nil"/>
              <w:left w:val="nil"/>
              <w:bottom w:val="single" w:sz="4" w:space="0" w:color="auto"/>
              <w:right w:val="single" w:sz="4" w:space="0" w:color="auto"/>
            </w:tcBorders>
            <w:shd w:val="clear" w:color="auto" w:fill="auto"/>
            <w:vAlign w:val="center"/>
            <w:hideMark/>
          </w:tcPr>
          <w:p w14:paraId="2077B6D9" w14:textId="77777777" w:rsidR="00660B24" w:rsidRPr="00CF547B" w:rsidRDefault="00660B24" w:rsidP="00DA7C84">
            <w:pPr>
              <w:jc w:val="center"/>
              <w:rPr>
                <w:color w:val="000000"/>
                <w:sz w:val="18"/>
                <w:szCs w:val="18"/>
              </w:rPr>
            </w:pPr>
            <w:r w:rsidRPr="00CF547B">
              <w:rPr>
                <w:color w:val="000000"/>
                <w:sz w:val="18"/>
                <w:szCs w:val="18"/>
              </w:rPr>
              <w:t>0.234</w:t>
            </w:r>
          </w:p>
        </w:tc>
        <w:tc>
          <w:tcPr>
            <w:tcW w:w="720" w:type="dxa"/>
            <w:tcBorders>
              <w:top w:val="nil"/>
              <w:left w:val="nil"/>
              <w:bottom w:val="single" w:sz="4" w:space="0" w:color="auto"/>
              <w:right w:val="single" w:sz="4" w:space="0" w:color="auto"/>
            </w:tcBorders>
            <w:shd w:val="clear" w:color="auto" w:fill="auto"/>
            <w:vAlign w:val="center"/>
            <w:hideMark/>
          </w:tcPr>
          <w:p w14:paraId="2BAE5B41" w14:textId="77777777" w:rsidR="00660B24" w:rsidRPr="00CF547B" w:rsidRDefault="00660B24" w:rsidP="00DA7C84">
            <w:pPr>
              <w:jc w:val="center"/>
              <w:rPr>
                <w:color w:val="000000"/>
                <w:sz w:val="18"/>
                <w:szCs w:val="18"/>
              </w:rPr>
            </w:pPr>
            <w:r w:rsidRPr="00CF547B">
              <w:rPr>
                <w:color w:val="000000"/>
                <w:sz w:val="18"/>
                <w:szCs w:val="18"/>
              </w:rPr>
              <w:t>0.293</w:t>
            </w:r>
          </w:p>
        </w:tc>
      </w:tr>
      <w:tr w:rsidR="00660B24" w:rsidRPr="00CF547B" w14:paraId="3030F6A2" w14:textId="77777777" w:rsidTr="00DA7C84">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3586F0B0" w14:textId="77777777" w:rsidR="00660B24" w:rsidRPr="00CF547B" w:rsidRDefault="00660B24" w:rsidP="00DA7C84">
            <w:pPr>
              <w:jc w:val="center"/>
              <w:rPr>
                <w:color w:val="000000"/>
                <w:sz w:val="18"/>
                <w:szCs w:val="18"/>
              </w:rPr>
            </w:pPr>
            <w:r w:rsidRPr="00CF547B">
              <w:rPr>
                <w:color w:val="000000"/>
                <w:sz w:val="18"/>
                <w:szCs w:val="18"/>
              </w:rPr>
              <w:t>max height</w:t>
            </w:r>
          </w:p>
        </w:tc>
        <w:tc>
          <w:tcPr>
            <w:tcW w:w="1584" w:type="dxa"/>
            <w:tcBorders>
              <w:top w:val="nil"/>
              <w:left w:val="nil"/>
              <w:bottom w:val="single" w:sz="4" w:space="0" w:color="auto"/>
              <w:right w:val="single" w:sz="4" w:space="0" w:color="auto"/>
            </w:tcBorders>
            <w:shd w:val="clear" w:color="auto" w:fill="auto"/>
            <w:vAlign w:val="center"/>
            <w:hideMark/>
          </w:tcPr>
          <w:p w14:paraId="14CC5087" w14:textId="77777777" w:rsidR="00660B24" w:rsidRPr="00CF547B" w:rsidRDefault="00660B24" w:rsidP="00DA7C84">
            <w:pPr>
              <w:jc w:val="center"/>
              <w:rPr>
                <w:color w:val="000000"/>
                <w:sz w:val="18"/>
                <w:szCs w:val="18"/>
              </w:rPr>
            </w:pPr>
            <w:r w:rsidRPr="00CF547B">
              <w:rPr>
                <w:color w:val="000000"/>
                <w:sz w:val="18"/>
                <w:szCs w:val="18"/>
              </w:rPr>
              <w:t>F = 1.9401</w:t>
            </w:r>
          </w:p>
        </w:tc>
        <w:tc>
          <w:tcPr>
            <w:tcW w:w="1584" w:type="dxa"/>
            <w:tcBorders>
              <w:top w:val="nil"/>
              <w:left w:val="nil"/>
              <w:bottom w:val="single" w:sz="4" w:space="0" w:color="auto"/>
              <w:right w:val="single" w:sz="4" w:space="0" w:color="auto"/>
            </w:tcBorders>
            <w:shd w:val="clear" w:color="auto" w:fill="auto"/>
            <w:vAlign w:val="center"/>
            <w:hideMark/>
          </w:tcPr>
          <w:p w14:paraId="7D3A148B" w14:textId="77777777" w:rsidR="00660B24" w:rsidRPr="00CF547B" w:rsidRDefault="00660B24" w:rsidP="00DA7C84">
            <w:pPr>
              <w:jc w:val="center"/>
              <w:rPr>
                <w:color w:val="000000"/>
                <w:sz w:val="18"/>
                <w:szCs w:val="18"/>
              </w:rPr>
            </w:pPr>
            <w:r w:rsidRPr="00CF547B">
              <w:rPr>
                <w:color w:val="000000"/>
                <w:sz w:val="18"/>
                <w:szCs w:val="18"/>
              </w:rPr>
              <w:t>F = 0.0358</w:t>
            </w:r>
          </w:p>
        </w:tc>
        <w:tc>
          <w:tcPr>
            <w:tcW w:w="1584" w:type="dxa"/>
            <w:tcBorders>
              <w:top w:val="nil"/>
              <w:left w:val="nil"/>
              <w:bottom w:val="single" w:sz="4" w:space="0" w:color="auto"/>
              <w:right w:val="single" w:sz="4" w:space="0" w:color="auto"/>
            </w:tcBorders>
            <w:shd w:val="clear" w:color="auto" w:fill="auto"/>
            <w:vAlign w:val="center"/>
            <w:hideMark/>
          </w:tcPr>
          <w:p w14:paraId="38331FF8" w14:textId="77777777" w:rsidR="00660B24" w:rsidRPr="00CF547B" w:rsidRDefault="00660B24" w:rsidP="00DA7C84">
            <w:pPr>
              <w:jc w:val="center"/>
              <w:rPr>
                <w:color w:val="000000"/>
                <w:sz w:val="18"/>
                <w:szCs w:val="18"/>
              </w:rPr>
            </w:pPr>
            <w:r w:rsidRPr="00CF547B">
              <w:rPr>
                <w:color w:val="000000"/>
                <w:sz w:val="18"/>
                <w:szCs w:val="18"/>
              </w:rPr>
              <w:t>F = 0.5302</w:t>
            </w:r>
          </w:p>
        </w:tc>
        <w:tc>
          <w:tcPr>
            <w:tcW w:w="1584" w:type="dxa"/>
            <w:tcBorders>
              <w:top w:val="nil"/>
              <w:left w:val="nil"/>
              <w:bottom w:val="single" w:sz="4" w:space="0" w:color="auto"/>
              <w:right w:val="single" w:sz="4" w:space="0" w:color="auto"/>
            </w:tcBorders>
            <w:shd w:val="clear" w:color="auto" w:fill="auto"/>
            <w:vAlign w:val="center"/>
            <w:hideMark/>
          </w:tcPr>
          <w:p w14:paraId="1C5E3028" w14:textId="77777777" w:rsidR="00660B24" w:rsidRPr="00CF547B" w:rsidRDefault="00660B24" w:rsidP="00DA7C84">
            <w:pPr>
              <w:jc w:val="center"/>
              <w:rPr>
                <w:color w:val="000000"/>
                <w:sz w:val="18"/>
                <w:szCs w:val="18"/>
              </w:rPr>
            </w:pPr>
            <w:r w:rsidRPr="00CF547B">
              <w:rPr>
                <w:color w:val="000000"/>
                <w:sz w:val="18"/>
                <w:szCs w:val="18"/>
              </w:rPr>
              <w:t>F = 1.0994</w:t>
            </w:r>
          </w:p>
        </w:tc>
        <w:tc>
          <w:tcPr>
            <w:tcW w:w="1584" w:type="dxa"/>
            <w:tcBorders>
              <w:top w:val="nil"/>
              <w:left w:val="nil"/>
              <w:bottom w:val="single" w:sz="4" w:space="0" w:color="auto"/>
              <w:right w:val="single" w:sz="4" w:space="0" w:color="auto"/>
            </w:tcBorders>
            <w:shd w:val="clear" w:color="auto" w:fill="auto"/>
            <w:vAlign w:val="center"/>
            <w:hideMark/>
          </w:tcPr>
          <w:p w14:paraId="646A37CF" w14:textId="77777777" w:rsidR="00660B24" w:rsidRPr="00CF547B" w:rsidRDefault="00660B24" w:rsidP="00DA7C84">
            <w:pPr>
              <w:jc w:val="center"/>
              <w:rPr>
                <w:color w:val="000000"/>
                <w:sz w:val="18"/>
                <w:szCs w:val="18"/>
              </w:rPr>
            </w:pPr>
            <w:r w:rsidRPr="00CF547B">
              <w:rPr>
                <w:color w:val="000000"/>
                <w:sz w:val="18"/>
                <w:szCs w:val="18"/>
              </w:rPr>
              <w:t>F = 0.0117</w:t>
            </w:r>
          </w:p>
        </w:tc>
        <w:tc>
          <w:tcPr>
            <w:tcW w:w="1584" w:type="dxa"/>
            <w:tcBorders>
              <w:top w:val="nil"/>
              <w:left w:val="nil"/>
              <w:bottom w:val="single" w:sz="4" w:space="0" w:color="auto"/>
              <w:right w:val="single" w:sz="4" w:space="0" w:color="auto"/>
            </w:tcBorders>
            <w:shd w:val="clear" w:color="auto" w:fill="auto"/>
            <w:vAlign w:val="center"/>
            <w:hideMark/>
          </w:tcPr>
          <w:p w14:paraId="59EBF2C3" w14:textId="77777777" w:rsidR="00660B24" w:rsidRPr="00CF547B" w:rsidRDefault="00660B24" w:rsidP="00DA7C84">
            <w:pPr>
              <w:jc w:val="center"/>
              <w:rPr>
                <w:b/>
                <w:bCs/>
                <w:color w:val="000000"/>
                <w:sz w:val="18"/>
                <w:szCs w:val="18"/>
              </w:rPr>
            </w:pPr>
            <w:r w:rsidRPr="00CF547B">
              <w:rPr>
                <w:b/>
                <w:bCs/>
                <w:color w:val="000000"/>
                <w:sz w:val="18"/>
                <w:szCs w:val="18"/>
              </w:rPr>
              <w:t>F = 5.6204*</w:t>
            </w:r>
          </w:p>
        </w:tc>
        <w:tc>
          <w:tcPr>
            <w:tcW w:w="1584" w:type="dxa"/>
            <w:tcBorders>
              <w:top w:val="nil"/>
              <w:left w:val="nil"/>
              <w:bottom w:val="single" w:sz="4" w:space="0" w:color="auto"/>
              <w:right w:val="single" w:sz="4" w:space="0" w:color="auto"/>
            </w:tcBorders>
            <w:shd w:val="clear" w:color="auto" w:fill="auto"/>
            <w:vAlign w:val="center"/>
            <w:hideMark/>
          </w:tcPr>
          <w:p w14:paraId="4BCD18A0" w14:textId="77777777" w:rsidR="00660B24" w:rsidRPr="00CF547B" w:rsidRDefault="00660B24" w:rsidP="00DA7C84">
            <w:pPr>
              <w:jc w:val="center"/>
              <w:rPr>
                <w:color w:val="000000"/>
                <w:sz w:val="18"/>
                <w:szCs w:val="18"/>
              </w:rPr>
            </w:pPr>
            <w:r w:rsidRPr="00CF547B">
              <w:rPr>
                <w:color w:val="000000"/>
                <w:sz w:val="18"/>
                <w:szCs w:val="18"/>
              </w:rPr>
              <w:t>F = 0.3554</w:t>
            </w:r>
          </w:p>
        </w:tc>
        <w:tc>
          <w:tcPr>
            <w:tcW w:w="720" w:type="dxa"/>
            <w:tcBorders>
              <w:top w:val="nil"/>
              <w:left w:val="nil"/>
              <w:bottom w:val="single" w:sz="4" w:space="0" w:color="auto"/>
              <w:right w:val="single" w:sz="4" w:space="0" w:color="auto"/>
            </w:tcBorders>
            <w:shd w:val="clear" w:color="auto" w:fill="auto"/>
            <w:vAlign w:val="center"/>
            <w:hideMark/>
          </w:tcPr>
          <w:p w14:paraId="1636A0A6" w14:textId="77777777" w:rsidR="00660B24" w:rsidRPr="00CF547B" w:rsidRDefault="00660B24" w:rsidP="00DA7C84">
            <w:pPr>
              <w:jc w:val="center"/>
              <w:rPr>
                <w:color w:val="000000"/>
                <w:sz w:val="18"/>
                <w:szCs w:val="18"/>
              </w:rPr>
            </w:pPr>
            <w:r w:rsidRPr="00CF547B">
              <w:rPr>
                <w:color w:val="000000"/>
                <w:sz w:val="18"/>
                <w:szCs w:val="18"/>
              </w:rPr>
              <w:t>0.009</w:t>
            </w:r>
          </w:p>
        </w:tc>
        <w:tc>
          <w:tcPr>
            <w:tcW w:w="720" w:type="dxa"/>
            <w:tcBorders>
              <w:top w:val="nil"/>
              <w:left w:val="nil"/>
              <w:bottom w:val="single" w:sz="4" w:space="0" w:color="auto"/>
              <w:right w:val="single" w:sz="4" w:space="0" w:color="auto"/>
            </w:tcBorders>
            <w:shd w:val="clear" w:color="auto" w:fill="auto"/>
            <w:vAlign w:val="center"/>
            <w:hideMark/>
          </w:tcPr>
          <w:p w14:paraId="48BDB0B5" w14:textId="77777777" w:rsidR="00660B24" w:rsidRPr="00CF547B" w:rsidRDefault="00660B24" w:rsidP="00DA7C84">
            <w:pPr>
              <w:jc w:val="center"/>
              <w:rPr>
                <w:color w:val="000000"/>
                <w:sz w:val="18"/>
                <w:szCs w:val="18"/>
              </w:rPr>
            </w:pPr>
            <w:r w:rsidRPr="00CF547B">
              <w:rPr>
                <w:color w:val="000000"/>
                <w:sz w:val="18"/>
                <w:szCs w:val="18"/>
              </w:rPr>
              <w:t>0.147</w:t>
            </w:r>
          </w:p>
        </w:tc>
      </w:tr>
      <w:tr w:rsidR="00660B24" w:rsidRPr="00CF547B" w14:paraId="2A32FAE5" w14:textId="77777777" w:rsidTr="00DA7C84">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61726763" w14:textId="77777777" w:rsidR="00660B24" w:rsidRPr="00CF547B" w:rsidRDefault="00660B24" w:rsidP="00DA7C84">
            <w:pPr>
              <w:jc w:val="center"/>
              <w:rPr>
                <w:b/>
                <w:bCs/>
                <w:color w:val="000000"/>
                <w:sz w:val="18"/>
                <w:szCs w:val="18"/>
              </w:rPr>
            </w:pPr>
            <w:r w:rsidRPr="00CF547B">
              <w:rPr>
                <w:b/>
                <w:bCs/>
                <w:color w:val="000000"/>
                <w:sz w:val="18"/>
                <w:szCs w:val="18"/>
              </w:rPr>
              <w:t>RESOURCE ALLOCATION</w:t>
            </w:r>
          </w:p>
        </w:tc>
        <w:tc>
          <w:tcPr>
            <w:tcW w:w="1584" w:type="dxa"/>
            <w:tcBorders>
              <w:top w:val="nil"/>
              <w:left w:val="nil"/>
              <w:bottom w:val="single" w:sz="4" w:space="0" w:color="auto"/>
              <w:right w:val="single" w:sz="4" w:space="0" w:color="auto"/>
            </w:tcBorders>
            <w:shd w:val="clear" w:color="auto" w:fill="auto"/>
            <w:vAlign w:val="center"/>
            <w:hideMark/>
          </w:tcPr>
          <w:p w14:paraId="7CF52631"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3C70ED9"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6918DFF"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9015071"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4277F2F7"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0EB0C793" w14:textId="77777777" w:rsidR="00660B24" w:rsidRPr="00CF547B" w:rsidRDefault="00660B24" w:rsidP="00DA7C84">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EE4FDB6"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21E60882"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10E13174"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1F70026C" w14:textId="77777777" w:rsidTr="00DA7C84">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00CFEF2C" w14:textId="77777777" w:rsidR="00660B24" w:rsidRPr="00CF547B" w:rsidRDefault="00660B24" w:rsidP="00DA7C84">
            <w:pPr>
              <w:jc w:val="center"/>
              <w:rPr>
                <w:color w:val="000000"/>
                <w:sz w:val="18"/>
                <w:szCs w:val="18"/>
              </w:rPr>
            </w:pPr>
            <w:r w:rsidRPr="00CF547B">
              <w:rPr>
                <w:color w:val="000000"/>
                <w:sz w:val="18"/>
                <w:szCs w:val="18"/>
              </w:rPr>
              <w:t>R:S ratio</w:t>
            </w:r>
          </w:p>
        </w:tc>
        <w:tc>
          <w:tcPr>
            <w:tcW w:w="1584" w:type="dxa"/>
            <w:tcBorders>
              <w:top w:val="nil"/>
              <w:left w:val="nil"/>
              <w:bottom w:val="single" w:sz="4" w:space="0" w:color="auto"/>
              <w:right w:val="single" w:sz="4" w:space="0" w:color="auto"/>
            </w:tcBorders>
            <w:shd w:val="clear" w:color="auto" w:fill="auto"/>
            <w:vAlign w:val="center"/>
            <w:hideMark/>
          </w:tcPr>
          <w:p w14:paraId="44172581" w14:textId="77777777" w:rsidR="00660B24" w:rsidRPr="00CF547B" w:rsidRDefault="00660B24" w:rsidP="00DA7C84">
            <w:pPr>
              <w:jc w:val="center"/>
              <w:rPr>
                <w:b/>
                <w:bCs/>
                <w:color w:val="000000"/>
                <w:sz w:val="18"/>
                <w:szCs w:val="18"/>
              </w:rPr>
            </w:pPr>
            <w:r w:rsidRPr="00CF547B">
              <w:rPr>
                <w:b/>
                <w:bCs/>
                <w:color w:val="000000"/>
                <w:sz w:val="18"/>
                <w:szCs w:val="18"/>
              </w:rPr>
              <w:t>F = 38.6267***</w:t>
            </w:r>
          </w:p>
        </w:tc>
        <w:tc>
          <w:tcPr>
            <w:tcW w:w="1584" w:type="dxa"/>
            <w:tcBorders>
              <w:top w:val="nil"/>
              <w:left w:val="nil"/>
              <w:bottom w:val="single" w:sz="4" w:space="0" w:color="auto"/>
              <w:right w:val="single" w:sz="4" w:space="0" w:color="auto"/>
            </w:tcBorders>
            <w:shd w:val="clear" w:color="auto" w:fill="auto"/>
            <w:vAlign w:val="center"/>
            <w:hideMark/>
          </w:tcPr>
          <w:p w14:paraId="47069A62" w14:textId="77777777" w:rsidR="00660B24" w:rsidRPr="00CF547B" w:rsidRDefault="00660B24" w:rsidP="00DA7C84">
            <w:pPr>
              <w:jc w:val="center"/>
              <w:rPr>
                <w:color w:val="000000"/>
                <w:sz w:val="18"/>
                <w:szCs w:val="18"/>
              </w:rPr>
            </w:pPr>
            <w:r w:rsidRPr="00CF547B">
              <w:rPr>
                <w:color w:val="000000"/>
                <w:sz w:val="18"/>
                <w:szCs w:val="18"/>
              </w:rPr>
              <w:t>F = 2.6923</w:t>
            </w:r>
          </w:p>
        </w:tc>
        <w:tc>
          <w:tcPr>
            <w:tcW w:w="1584" w:type="dxa"/>
            <w:tcBorders>
              <w:top w:val="nil"/>
              <w:left w:val="nil"/>
              <w:bottom w:val="single" w:sz="4" w:space="0" w:color="auto"/>
              <w:right w:val="single" w:sz="4" w:space="0" w:color="auto"/>
            </w:tcBorders>
            <w:shd w:val="clear" w:color="auto" w:fill="auto"/>
            <w:vAlign w:val="center"/>
            <w:hideMark/>
          </w:tcPr>
          <w:p w14:paraId="635D82B5" w14:textId="77777777" w:rsidR="00660B24" w:rsidRPr="00CF547B" w:rsidRDefault="00660B24" w:rsidP="00DA7C84">
            <w:pPr>
              <w:jc w:val="center"/>
              <w:rPr>
                <w:b/>
                <w:bCs/>
                <w:color w:val="000000"/>
                <w:sz w:val="18"/>
                <w:szCs w:val="18"/>
              </w:rPr>
            </w:pPr>
            <w:r w:rsidRPr="00CF547B">
              <w:rPr>
                <w:b/>
                <w:bCs/>
                <w:color w:val="000000"/>
                <w:sz w:val="18"/>
                <w:szCs w:val="18"/>
              </w:rPr>
              <w:t>F = 8.6016**</w:t>
            </w:r>
          </w:p>
        </w:tc>
        <w:tc>
          <w:tcPr>
            <w:tcW w:w="1584" w:type="dxa"/>
            <w:tcBorders>
              <w:top w:val="nil"/>
              <w:left w:val="nil"/>
              <w:bottom w:val="single" w:sz="4" w:space="0" w:color="auto"/>
              <w:right w:val="single" w:sz="4" w:space="0" w:color="auto"/>
            </w:tcBorders>
            <w:shd w:val="clear" w:color="auto" w:fill="auto"/>
            <w:vAlign w:val="center"/>
            <w:hideMark/>
          </w:tcPr>
          <w:p w14:paraId="156C432E" w14:textId="77777777" w:rsidR="00660B24" w:rsidRPr="00CF547B" w:rsidRDefault="00660B24" w:rsidP="00DA7C84">
            <w:pPr>
              <w:jc w:val="center"/>
              <w:rPr>
                <w:color w:val="000000"/>
                <w:sz w:val="18"/>
                <w:szCs w:val="18"/>
              </w:rPr>
            </w:pPr>
            <w:r w:rsidRPr="00CF547B">
              <w:rPr>
                <w:color w:val="000000"/>
                <w:sz w:val="18"/>
                <w:szCs w:val="18"/>
              </w:rPr>
              <w:t>F = 0.8986</w:t>
            </w:r>
          </w:p>
        </w:tc>
        <w:tc>
          <w:tcPr>
            <w:tcW w:w="1584" w:type="dxa"/>
            <w:tcBorders>
              <w:top w:val="nil"/>
              <w:left w:val="nil"/>
              <w:bottom w:val="single" w:sz="4" w:space="0" w:color="auto"/>
              <w:right w:val="single" w:sz="4" w:space="0" w:color="auto"/>
            </w:tcBorders>
            <w:shd w:val="clear" w:color="auto" w:fill="auto"/>
            <w:vAlign w:val="center"/>
            <w:hideMark/>
          </w:tcPr>
          <w:p w14:paraId="755A04FD" w14:textId="77777777" w:rsidR="00660B24" w:rsidRPr="00CF547B" w:rsidRDefault="00660B24" w:rsidP="00DA7C84">
            <w:pPr>
              <w:jc w:val="center"/>
              <w:rPr>
                <w:b/>
                <w:bCs/>
                <w:color w:val="000000"/>
                <w:sz w:val="18"/>
                <w:szCs w:val="18"/>
              </w:rPr>
            </w:pPr>
            <w:r w:rsidRPr="00CF547B">
              <w:rPr>
                <w:b/>
                <w:bCs/>
                <w:color w:val="000000"/>
                <w:sz w:val="18"/>
                <w:szCs w:val="18"/>
              </w:rPr>
              <w:t>F = 6.3966*</w:t>
            </w:r>
          </w:p>
        </w:tc>
        <w:tc>
          <w:tcPr>
            <w:tcW w:w="1584" w:type="dxa"/>
            <w:tcBorders>
              <w:top w:val="nil"/>
              <w:left w:val="nil"/>
              <w:bottom w:val="single" w:sz="4" w:space="0" w:color="auto"/>
              <w:right w:val="single" w:sz="4" w:space="0" w:color="auto"/>
            </w:tcBorders>
            <w:shd w:val="clear" w:color="auto" w:fill="auto"/>
            <w:vAlign w:val="center"/>
            <w:hideMark/>
          </w:tcPr>
          <w:p w14:paraId="197E507A" w14:textId="77777777" w:rsidR="00660B24" w:rsidRPr="00CF547B" w:rsidRDefault="00660B24" w:rsidP="00DA7C84">
            <w:pPr>
              <w:jc w:val="center"/>
              <w:rPr>
                <w:color w:val="000000"/>
                <w:sz w:val="18"/>
                <w:szCs w:val="18"/>
              </w:rPr>
            </w:pPr>
            <w:r w:rsidRPr="00CF547B">
              <w:rPr>
                <w:color w:val="000000"/>
                <w:sz w:val="18"/>
                <w:szCs w:val="18"/>
              </w:rPr>
              <w:t>F = 2.5964</w:t>
            </w:r>
          </w:p>
        </w:tc>
        <w:tc>
          <w:tcPr>
            <w:tcW w:w="1584" w:type="dxa"/>
            <w:tcBorders>
              <w:top w:val="nil"/>
              <w:left w:val="nil"/>
              <w:bottom w:val="single" w:sz="4" w:space="0" w:color="auto"/>
              <w:right w:val="single" w:sz="4" w:space="0" w:color="auto"/>
            </w:tcBorders>
            <w:shd w:val="clear" w:color="auto" w:fill="auto"/>
            <w:vAlign w:val="center"/>
            <w:hideMark/>
          </w:tcPr>
          <w:p w14:paraId="1DE227D2" w14:textId="77777777" w:rsidR="00660B24" w:rsidRPr="00CF547B" w:rsidRDefault="00660B24" w:rsidP="00DA7C84">
            <w:pPr>
              <w:jc w:val="center"/>
              <w:rPr>
                <w:i/>
                <w:iCs/>
                <w:color w:val="000000"/>
                <w:sz w:val="18"/>
                <w:szCs w:val="18"/>
              </w:rPr>
            </w:pPr>
            <w:r w:rsidRPr="00CF547B">
              <w:rPr>
                <w:i/>
                <w:iCs/>
                <w:color w:val="000000"/>
                <w:sz w:val="18"/>
                <w:szCs w:val="18"/>
              </w:rPr>
              <w:t>F = 3.4765 #</w:t>
            </w:r>
          </w:p>
        </w:tc>
        <w:tc>
          <w:tcPr>
            <w:tcW w:w="720" w:type="dxa"/>
            <w:tcBorders>
              <w:top w:val="nil"/>
              <w:left w:val="nil"/>
              <w:bottom w:val="single" w:sz="4" w:space="0" w:color="auto"/>
              <w:right w:val="single" w:sz="4" w:space="0" w:color="auto"/>
            </w:tcBorders>
            <w:shd w:val="clear" w:color="auto" w:fill="auto"/>
            <w:vAlign w:val="center"/>
            <w:hideMark/>
          </w:tcPr>
          <w:p w14:paraId="081E726B" w14:textId="77777777" w:rsidR="00660B24" w:rsidRPr="00CF547B" w:rsidRDefault="00660B24" w:rsidP="00DA7C84">
            <w:pPr>
              <w:jc w:val="center"/>
              <w:rPr>
                <w:color w:val="000000"/>
                <w:sz w:val="18"/>
                <w:szCs w:val="18"/>
              </w:rPr>
            </w:pPr>
            <w:r w:rsidRPr="00CF547B">
              <w:rPr>
                <w:color w:val="000000"/>
                <w:sz w:val="18"/>
                <w:szCs w:val="18"/>
              </w:rPr>
              <w:t>0.101</w:t>
            </w:r>
          </w:p>
        </w:tc>
        <w:tc>
          <w:tcPr>
            <w:tcW w:w="720" w:type="dxa"/>
            <w:tcBorders>
              <w:top w:val="nil"/>
              <w:left w:val="nil"/>
              <w:bottom w:val="single" w:sz="4" w:space="0" w:color="auto"/>
              <w:right w:val="single" w:sz="4" w:space="0" w:color="auto"/>
            </w:tcBorders>
            <w:shd w:val="clear" w:color="auto" w:fill="auto"/>
            <w:vAlign w:val="center"/>
            <w:hideMark/>
          </w:tcPr>
          <w:p w14:paraId="13181F28" w14:textId="77777777" w:rsidR="00660B24" w:rsidRPr="00CF547B" w:rsidRDefault="00660B24" w:rsidP="00DA7C84">
            <w:pPr>
              <w:jc w:val="center"/>
              <w:rPr>
                <w:color w:val="000000"/>
                <w:sz w:val="18"/>
                <w:szCs w:val="18"/>
              </w:rPr>
            </w:pPr>
            <w:r w:rsidRPr="00CF547B">
              <w:rPr>
                <w:color w:val="000000"/>
                <w:sz w:val="18"/>
                <w:szCs w:val="18"/>
              </w:rPr>
              <w:t>0.147</w:t>
            </w:r>
          </w:p>
        </w:tc>
      </w:tr>
      <w:tr w:rsidR="00660B24" w:rsidRPr="00CF547B" w14:paraId="70D8DE6E" w14:textId="77777777" w:rsidTr="00DA7C84">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2719A840" w14:textId="77777777" w:rsidR="00660B24" w:rsidRPr="00CF547B" w:rsidRDefault="00660B24" w:rsidP="00DA7C84">
            <w:pPr>
              <w:jc w:val="center"/>
              <w:rPr>
                <w:color w:val="000000"/>
                <w:sz w:val="18"/>
                <w:szCs w:val="18"/>
              </w:rPr>
            </w:pPr>
            <w:r w:rsidRPr="00CF547B">
              <w:rPr>
                <w:color w:val="000000"/>
                <w:sz w:val="18"/>
                <w:szCs w:val="18"/>
              </w:rPr>
              <w:t>RGR</w:t>
            </w:r>
          </w:p>
        </w:tc>
        <w:tc>
          <w:tcPr>
            <w:tcW w:w="1584" w:type="dxa"/>
            <w:tcBorders>
              <w:top w:val="nil"/>
              <w:left w:val="nil"/>
              <w:bottom w:val="single" w:sz="4" w:space="0" w:color="auto"/>
              <w:right w:val="single" w:sz="4" w:space="0" w:color="auto"/>
            </w:tcBorders>
            <w:shd w:val="clear" w:color="auto" w:fill="auto"/>
            <w:vAlign w:val="center"/>
            <w:hideMark/>
          </w:tcPr>
          <w:p w14:paraId="1E586FE0" w14:textId="77777777" w:rsidR="00660B24" w:rsidRPr="00CF547B" w:rsidRDefault="00660B24" w:rsidP="00DA7C84">
            <w:pPr>
              <w:jc w:val="center"/>
              <w:rPr>
                <w:b/>
                <w:bCs/>
                <w:color w:val="000000"/>
                <w:sz w:val="18"/>
                <w:szCs w:val="18"/>
              </w:rPr>
            </w:pPr>
            <w:r w:rsidRPr="00CF547B">
              <w:rPr>
                <w:b/>
                <w:bCs/>
                <w:color w:val="000000"/>
                <w:sz w:val="18"/>
                <w:szCs w:val="18"/>
              </w:rPr>
              <w:t>F = 12.7805***</w:t>
            </w:r>
          </w:p>
        </w:tc>
        <w:tc>
          <w:tcPr>
            <w:tcW w:w="1584" w:type="dxa"/>
            <w:tcBorders>
              <w:top w:val="nil"/>
              <w:left w:val="nil"/>
              <w:bottom w:val="single" w:sz="4" w:space="0" w:color="auto"/>
              <w:right w:val="single" w:sz="4" w:space="0" w:color="auto"/>
            </w:tcBorders>
            <w:shd w:val="clear" w:color="auto" w:fill="auto"/>
            <w:vAlign w:val="center"/>
            <w:hideMark/>
          </w:tcPr>
          <w:p w14:paraId="41C8A8EF" w14:textId="77777777" w:rsidR="00660B24" w:rsidRPr="00CF547B" w:rsidRDefault="00660B24" w:rsidP="00DA7C84">
            <w:pPr>
              <w:jc w:val="center"/>
              <w:rPr>
                <w:color w:val="000000"/>
                <w:sz w:val="18"/>
                <w:szCs w:val="18"/>
              </w:rPr>
            </w:pPr>
            <w:r w:rsidRPr="00CF547B">
              <w:rPr>
                <w:color w:val="000000"/>
                <w:sz w:val="18"/>
                <w:szCs w:val="18"/>
              </w:rPr>
              <w:t>F = 0.0007</w:t>
            </w:r>
          </w:p>
        </w:tc>
        <w:tc>
          <w:tcPr>
            <w:tcW w:w="1584" w:type="dxa"/>
            <w:tcBorders>
              <w:top w:val="nil"/>
              <w:left w:val="nil"/>
              <w:bottom w:val="single" w:sz="4" w:space="0" w:color="auto"/>
              <w:right w:val="single" w:sz="4" w:space="0" w:color="auto"/>
            </w:tcBorders>
            <w:shd w:val="clear" w:color="auto" w:fill="auto"/>
            <w:vAlign w:val="center"/>
            <w:hideMark/>
          </w:tcPr>
          <w:p w14:paraId="4A05BA61" w14:textId="77777777" w:rsidR="00660B24" w:rsidRPr="00CF547B" w:rsidRDefault="00660B24" w:rsidP="00DA7C84">
            <w:pPr>
              <w:jc w:val="center"/>
              <w:rPr>
                <w:color w:val="000000"/>
                <w:sz w:val="18"/>
                <w:szCs w:val="18"/>
              </w:rPr>
            </w:pPr>
            <w:r w:rsidRPr="00CF547B">
              <w:rPr>
                <w:color w:val="000000"/>
                <w:sz w:val="18"/>
                <w:szCs w:val="18"/>
              </w:rPr>
              <w:t>F = 0.0786</w:t>
            </w:r>
          </w:p>
        </w:tc>
        <w:tc>
          <w:tcPr>
            <w:tcW w:w="1584" w:type="dxa"/>
            <w:tcBorders>
              <w:top w:val="nil"/>
              <w:left w:val="nil"/>
              <w:bottom w:val="single" w:sz="4" w:space="0" w:color="auto"/>
              <w:right w:val="single" w:sz="4" w:space="0" w:color="auto"/>
            </w:tcBorders>
            <w:shd w:val="clear" w:color="auto" w:fill="auto"/>
            <w:vAlign w:val="center"/>
            <w:hideMark/>
          </w:tcPr>
          <w:p w14:paraId="58CC081C" w14:textId="77777777" w:rsidR="00660B24" w:rsidRPr="00CF547B" w:rsidRDefault="00660B24" w:rsidP="00DA7C84">
            <w:pPr>
              <w:jc w:val="center"/>
              <w:rPr>
                <w:color w:val="000000"/>
                <w:sz w:val="18"/>
                <w:szCs w:val="18"/>
              </w:rPr>
            </w:pPr>
            <w:r w:rsidRPr="00CF547B">
              <w:rPr>
                <w:color w:val="000000"/>
                <w:sz w:val="18"/>
                <w:szCs w:val="18"/>
              </w:rPr>
              <w:t>F = 0.3424</w:t>
            </w:r>
          </w:p>
        </w:tc>
        <w:tc>
          <w:tcPr>
            <w:tcW w:w="1584" w:type="dxa"/>
            <w:tcBorders>
              <w:top w:val="nil"/>
              <w:left w:val="nil"/>
              <w:bottom w:val="single" w:sz="4" w:space="0" w:color="auto"/>
              <w:right w:val="single" w:sz="4" w:space="0" w:color="auto"/>
            </w:tcBorders>
            <w:shd w:val="clear" w:color="auto" w:fill="auto"/>
            <w:vAlign w:val="center"/>
            <w:hideMark/>
          </w:tcPr>
          <w:p w14:paraId="265FF117" w14:textId="77777777" w:rsidR="00660B24" w:rsidRPr="00CF547B" w:rsidRDefault="00660B24" w:rsidP="00DA7C84">
            <w:pPr>
              <w:jc w:val="center"/>
              <w:rPr>
                <w:color w:val="000000"/>
                <w:sz w:val="18"/>
                <w:szCs w:val="18"/>
              </w:rPr>
            </w:pPr>
            <w:r w:rsidRPr="00CF547B">
              <w:rPr>
                <w:color w:val="000000"/>
                <w:sz w:val="18"/>
                <w:szCs w:val="18"/>
              </w:rPr>
              <w:t>F = 0.7966</w:t>
            </w:r>
          </w:p>
        </w:tc>
        <w:tc>
          <w:tcPr>
            <w:tcW w:w="1584" w:type="dxa"/>
            <w:tcBorders>
              <w:top w:val="nil"/>
              <w:left w:val="nil"/>
              <w:bottom w:val="single" w:sz="4" w:space="0" w:color="auto"/>
              <w:right w:val="single" w:sz="4" w:space="0" w:color="auto"/>
            </w:tcBorders>
            <w:shd w:val="clear" w:color="auto" w:fill="auto"/>
            <w:vAlign w:val="center"/>
            <w:hideMark/>
          </w:tcPr>
          <w:p w14:paraId="49B0CDCE" w14:textId="77777777" w:rsidR="00660B24" w:rsidRPr="00CF547B" w:rsidRDefault="00660B24" w:rsidP="00DA7C84">
            <w:pPr>
              <w:jc w:val="center"/>
              <w:rPr>
                <w:color w:val="000000"/>
                <w:sz w:val="18"/>
                <w:szCs w:val="18"/>
              </w:rPr>
            </w:pPr>
            <w:r w:rsidRPr="00CF547B">
              <w:rPr>
                <w:color w:val="000000"/>
                <w:sz w:val="18"/>
                <w:szCs w:val="18"/>
              </w:rPr>
              <w:t>F = 0.5182</w:t>
            </w:r>
          </w:p>
        </w:tc>
        <w:tc>
          <w:tcPr>
            <w:tcW w:w="1584" w:type="dxa"/>
            <w:tcBorders>
              <w:top w:val="nil"/>
              <w:left w:val="nil"/>
              <w:bottom w:val="single" w:sz="4" w:space="0" w:color="auto"/>
              <w:right w:val="single" w:sz="4" w:space="0" w:color="auto"/>
            </w:tcBorders>
            <w:shd w:val="clear" w:color="auto" w:fill="auto"/>
            <w:vAlign w:val="center"/>
            <w:hideMark/>
          </w:tcPr>
          <w:p w14:paraId="1ED4387F" w14:textId="77777777" w:rsidR="00660B24" w:rsidRPr="00CF547B" w:rsidRDefault="00660B24" w:rsidP="00DA7C84">
            <w:pPr>
              <w:jc w:val="center"/>
              <w:rPr>
                <w:b/>
                <w:bCs/>
                <w:color w:val="000000"/>
                <w:sz w:val="18"/>
                <w:szCs w:val="18"/>
              </w:rPr>
            </w:pPr>
            <w:r w:rsidRPr="00CF547B">
              <w:rPr>
                <w:b/>
                <w:bCs/>
                <w:color w:val="000000"/>
                <w:sz w:val="18"/>
                <w:szCs w:val="18"/>
              </w:rPr>
              <w:t>F = 5.8834*</w:t>
            </w:r>
          </w:p>
        </w:tc>
        <w:tc>
          <w:tcPr>
            <w:tcW w:w="720" w:type="dxa"/>
            <w:tcBorders>
              <w:top w:val="nil"/>
              <w:left w:val="nil"/>
              <w:bottom w:val="single" w:sz="4" w:space="0" w:color="auto"/>
              <w:right w:val="single" w:sz="4" w:space="0" w:color="auto"/>
            </w:tcBorders>
            <w:shd w:val="clear" w:color="auto" w:fill="auto"/>
            <w:vAlign w:val="center"/>
            <w:hideMark/>
          </w:tcPr>
          <w:p w14:paraId="4E881FC0" w14:textId="77777777" w:rsidR="00660B24" w:rsidRPr="00CF547B" w:rsidRDefault="00660B24" w:rsidP="00DA7C84">
            <w:pPr>
              <w:jc w:val="center"/>
              <w:rPr>
                <w:color w:val="000000"/>
                <w:sz w:val="18"/>
                <w:szCs w:val="18"/>
              </w:rPr>
            </w:pPr>
            <w:r w:rsidRPr="00CF547B">
              <w:rPr>
                <w:color w:val="000000"/>
                <w:sz w:val="18"/>
                <w:szCs w:val="18"/>
              </w:rPr>
              <w:t>0.025</w:t>
            </w:r>
          </w:p>
        </w:tc>
        <w:tc>
          <w:tcPr>
            <w:tcW w:w="720" w:type="dxa"/>
            <w:tcBorders>
              <w:top w:val="nil"/>
              <w:left w:val="nil"/>
              <w:bottom w:val="single" w:sz="4" w:space="0" w:color="auto"/>
              <w:right w:val="single" w:sz="4" w:space="0" w:color="auto"/>
            </w:tcBorders>
            <w:shd w:val="clear" w:color="auto" w:fill="auto"/>
            <w:vAlign w:val="center"/>
            <w:hideMark/>
          </w:tcPr>
          <w:p w14:paraId="5736EAC1" w14:textId="77777777" w:rsidR="00660B24" w:rsidRPr="00CF547B" w:rsidRDefault="00660B24" w:rsidP="00DA7C84">
            <w:pPr>
              <w:jc w:val="center"/>
              <w:rPr>
                <w:color w:val="000000"/>
                <w:sz w:val="18"/>
                <w:szCs w:val="18"/>
              </w:rPr>
            </w:pPr>
            <w:r w:rsidRPr="00CF547B">
              <w:rPr>
                <w:color w:val="000000"/>
                <w:sz w:val="18"/>
                <w:szCs w:val="18"/>
              </w:rPr>
              <w:t>0.069</w:t>
            </w:r>
          </w:p>
        </w:tc>
      </w:tr>
      <w:tr w:rsidR="00660B24" w:rsidRPr="00CF547B" w14:paraId="3F181D13" w14:textId="77777777" w:rsidTr="00DA7C84">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4ADA0684" w14:textId="77777777" w:rsidR="00660B24" w:rsidRPr="00CF547B" w:rsidRDefault="00660B24" w:rsidP="00DA7C84">
            <w:pPr>
              <w:jc w:val="center"/>
              <w:rPr>
                <w:color w:val="000000"/>
                <w:sz w:val="18"/>
                <w:szCs w:val="18"/>
              </w:rPr>
            </w:pPr>
            <w:r w:rsidRPr="00CF547B">
              <w:rPr>
                <w:color w:val="000000"/>
                <w:sz w:val="18"/>
                <w:szCs w:val="18"/>
              </w:rPr>
              <w:t>SLA</w:t>
            </w:r>
          </w:p>
        </w:tc>
        <w:tc>
          <w:tcPr>
            <w:tcW w:w="1584" w:type="dxa"/>
            <w:tcBorders>
              <w:top w:val="nil"/>
              <w:left w:val="nil"/>
              <w:bottom w:val="single" w:sz="4" w:space="0" w:color="auto"/>
              <w:right w:val="single" w:sz="4" w:space="0" w:color="auto"/>
            </w:tcBorders>
            <w:shd w:val="clear" w:color="auto" w:fill="auto"/>
            <w:vAlign w:val="center"/>
            <w:hideMark/>
          </w:tcPr>
          <w:p w14:paraId="2938C6A7" w14:textId="77777777" w:rsidR="00660B24" w:rsidRPr="00CF547B" w:rsidRDefault="00660B24" w:rsidP="00DA7C84">
            <w:pPr>
              <w:jc w:val="center"/>
              <w:rPr>
                <w:color w:val="000000"/>
                <w:sz w:val="18"/>
                <w:szCs w:val="18"/>
              </w:rPr>
            </w:pPr>
            <w:r w:rsidRPr="00CF547B">
              <w:rPr>
                <w:color w:val="000000"/>
                <w:sz w:val="18"/>
                <w:szCs w:val="18"/>
              </w:rPr>
              <w:t>F = 1.8832</w:t>
            </w:r>
          </w:p>
        </w:tc>
        <w:tc>
          <w:tcPr>
            <w:tcW w:w="1584" w:type="dxa"/>
            <w:tcBorders>
              <w:top w:val="nil"/>
              <w:left w:val="nil"/>
              <w:bottom w:val="single" w:sz="4" w:space="0" w:color="auto"/>
              <w:right w:val="single" w:sz="4" w:space="0" w:color="auto"/>
            </w:tcBorders>
            <w:shd w:val="clear" w:color="auto" w:fill="auto"/>
            <w:vAlign w:val="center"/>
            <w:hideMark/>
          </w:tcPr>
          <w:p w14:paraId="0229C033" w14:textId="77777777" w:rsidR="00660B24" w:rsidRPr="00CF547B" w:rsidRDefault="00660B24" w:rsidP="00DA7C84">
            <w:pPr>
              <w:jc w:val="center"/>
              <w:rPr>
                <w:color w:val="000000"/>
                <w:sz w:val="18"/>
                <w:szCs w:val="18"/>
              </w:rPr>
            </w:pPr>
            <w:r w:rsidRPr="00CF547B">
              <w:rPr>
                <w:color w:val="000000"/>
                <w:sz w:val="18"/>
                <w:szCs w:val="18"/>
              </w:rPr>
              <w:t>F = 0.4492</w:t>
            </w:r>
          </w:p>
        </w:tc>
        <w:tc>
          <w:tcPr>
            <w:tcW w:w="1584" w:type="dxa"/>
            <w:tcBorders>
              <w:top w:val="nil"/>
              <w:left w:val="nil"/>
              <w:bottom w:val="single" w:sz="4" w:space="0" w:color="auto"/>
              <w:right w:val="single" w:sz="4" w:space="0" w:color="auto"/>
            </w:tcBorders>
            <w:shd w:val="clear" w:color="auto" w:fill="auto"/>
            <w:vAlign w:val="center"/>
            <w:hideMark/>
          </w:tcPr>
          <w:p w14:paraId="16BF1B9A" w14:textId="77777777" w:rsidR="00660B24" w:rsidRPr="00CF547B" w:rsidRDefault="00660B24" w:rsidP="00DA7C84">
            <w:pPr>
              <w:jc w:val="center"/>
              <w:rPr>
                <w:color w:val="000000"/>
                <w:sz w:val="18"/>
                <w:szCs w:val="18"/>
              </w:rPr>
            </w:pPr>
            <w:r w:rsidRPr="00CF547B">
              <w:rPr>
                <w:color w:val="000000"/>
                <w:sz w:val="18"/>
                <w:szCs w:val="18"/>
              </w:rPr>
              <w:t>F = 0.111</w:t>
            </w:r>
          </w:p>
        </w:tc>
        <w:tc>
          <w:tcPr>
            <w:tcW w:w="1584" w:type="dxa"/>
            <w:tcBorders>
              <w:top w:val="nil"/>
              <w:left w:val="nil"/>
              <w:bottom w:val="single" w:sz="4" w:space="0" w:color="auto"/>
              <w:right w:val="single" w:sz="4" w:space="0" w:color="auto"/>
            </w:tcBorders>
            <w:shd w:val="clear" w:color="auto" w:fill="auto"/>
            <w:vAlign w:val="center"/>
            <w:hideMark/>
          </w:tcPr>
          <w:p w14:paraId="3C92A9D5" w14:textId="77777777" w:rsidR="00660B24" w:rsidRPr="00CF547B" w:rsidRDefault="00660B24" w:rsidP="00DA7C84">
            <w:pPr>
              <w:jc w:val="center"/>
              <w:rPr>
                <w:color w:val="000000"/>
                <w:sz w:val="18"/>
                <w:szCs w:val="18"/>
              </w:rPr>
            </w:pPr>
            <w:r w:rsidRPr="00CF547B">
              <w:rPr>
                <w:color w:val="000000"/>
                <w:sz w:val="18"/>
                <w:szCs w:val="18"/>
              </w:rPr>
              <w:t>F = 0.1753</w:t>
            </w:r>
          </w:p>
        </w:tc>
        <w:tc>
          <w:tcPr>
            <w:tcW w:w="1584" w:type="dxa"/>
            <w:tcBorders>
              <w:top w:val="nil"/>
              <w:left w:val="nil"/>
              <w:bottom w:val="single" w:sz="4" w:space="0" w:color="auto"/>
              <w:right w:val="single" w:sz="4" w:space="0" w:color="auto"/>
            </w:tcBorders>
            <w:shd w:val="clear" w:color="auto" w:fill="auto"/>
            <w:vAlign w:val="center"/>
            <w:hideMark/>
          </w:tcPr>
          <w:p w14:paraId="618A1469" w14:textId="77777777" w:rsidR="00660B24" w:rsidRPr="00CF547B" w:rsidRDefault="00660B24" w:rsidP="00DA7C84">
            <w:pPr>
              <w:jc w:val="center"/>
              <w:rPr>
                <w:color w:val="000000"/>
                <w:sz w:val="18"/>
                <w:szCs w:val="18"/>
              </w:rPr>
            </w:pPr>
            <w:r w:rsidRPr="00CF547B">
              <w:rPr>
                <w:color w:val="000000"/>
                <w:sz w:val="18"/>
                <w:szCs w:val="18"/>
              </w:rPr>
              <w:t>F = 0.2841</w:t>
            </w:r>
          </w:p>
        </w:tc>
        <w:tc>
          <w:tcPr>
            <w:tcW w:w="1584" w:type="dxa"/>
            <w:tcBorders>
              <w:top w:val="nil"/>
              <w:left w:val="nil"/>
              <w:bottom w:val="single" w:sz="4" w:space="0" w:color="auto"/>
              <w:right w:val="single" w:sz="4" w:space="0" w:color="auto"/>
            </w:tcBorders>
            <w:shd w:val="clear" w:color="auto" w:fill="auto"/>
            <w:vAlign w:val="center"/>
            <w:hideMark/>
          </w:tcPr>
          <w:p w14:paraId="093DFDA7" w14:textId="77777777" w:rsidR="00660B24" w:rsidRPr="00CF547B" w:rsidRDefault="00660B24" w:rsidP="00DA7C84">
            <w:pPr>
              <w:jc w:val="center"/>
              <w:rPr>
                <w:color w:val="000000"/>
                <w:sz w:val="18"/>
                <w:szCs w:val="18"/>
              </w:rPr>
            </w:pPr>
            <w:r w:rsidRPr="00CF547B">
              <w:rPr>
                <w:color w:val="000000"/>
                <w:sz w:val="18"/>
                <w:szCs w:val="18"/>
              </w:rPr>
              <w:t>F = 2.0341</w:t>
            </w:r>
          </w:p>
        </w:tc>
        <w:tc>
          <w:tcPr>
            <w:tcW w:w="1584" w:type="dxa"/>
            <w:tcBorders>
              <w:top w:val="nil"/>
              <w:left w:val="nil"/>
              <w:bottom w:val="single" w:sz="4" w:space="0" w:color="auto"/>
              <w:right w:val="single" w:sz="4" w:space="0" w:color="auto"/>
            </w:tcBorders>
            <w:shd w:val="clear" w:color="auto" w:fill="auto"/>
            <w:vAlign w:val="center"/>
            <w:hideMark/>
          </w:tcPr>
          <w:p w14:paraId="2A38ACA9" w14:textId="77777777" w:rsidR="00660B24" w:rsidRPr="00CF547B" w:rsidRDefault="00660B24" w:rsidP="00DA7C84">
            <w:pPr>
              <w:jc w:val="center"/>
              <w:rPr>
                <w:color w:val="000000"/>
                <w:sz w:val="18"/>
                <w:szCs w:val="18"/>
              </w:rPr>
            </w:pPr>
            <w:r w:rsidRPr="00CF547B">
              <w:rPr>
                <w:color w:val="000000"/>
                <w:sz w:val="18"/>
                <w:szCs w:val="18"/>
              </w:rPr>
              <w:t>F = 0.1777</w:t>
            </w:r>
          </w:p>
        </w:tc>
        <w:tc>
          <w:tcPr>
            <w:tcW w:w="720" w:type="dxa"/>
            <w:tcBorders>
              <w:top w:val="nil"/>
              <w:left w:val="nil"/>
              <w:bottom w:val="single" w:sz="4" w:space="0" w:color="auto"/>
              <w:right w:val="single" w:sz="4" w:space="0" w:color="auto"/>
            </w:tcBorders>
            <w:shd w:val="clear" w:color="auto" w:fill="auto"/>
            <w:vAlign w:val="center"/>
            <w:hideMark/>
          </w:tcPr>
          <w:p w14:paraId="5B44A3B0" w14:textId="77777777" w:rsidR="00660B24" w:rsidRPr="00CF547B" w:rsidRDefault="00660B24" w:rsidP="00DA7C84">
            <w:pPr>
              <w:jc w:val="center"/>
              <w:rPr>
                <w:color w:val="000000"/>
                <w:sz w:val="18"/>
                <w:szCs w:val="18"/>
              </w:rPr>
            </w:pPr>
            <w:r w:rsidRPr="00CF547B">
              <w:rPr>
                <w:color w:val="000000"/>
                <w:sz w:val="18"/>
                <w:szCs w:val="18"/>
              </w:rPr>
              <w:t>0.016</w:t>
            </w:r>
          </w:p>
        </w:tc>
        <w:tc>
          <w:tcPr>
            <w:tcW w:w="720" w:type="dxa"/>
            <w:tcBorders>
              <w:top w:val="nil"/>
              <w:left w:val="nil"/>
              <w:bottom w:val="single" w:sz="4" w:space="0" w:color="auto"/>
              <w:right w:val="single" w:sz="4" w:space="0" w:color="auto"/>
            </w:tcBorders>
            <w:shd w:val="clear" w:color="auto" w:fill="auto"/>
            <w:vAlign w:val="center"/>
            <w:hideMark/>
          </w:tcPr>
          <w:p w14:paraId="73487E09" w14:textId="77777777" w:rsidR="00660B24" w:rsidRPr="00CF547B" w:rsidRDefault="00660B24" w:rsidP="00DA7C84">
            <w:pPr>
              <w:jc w:val="center"/>
              <w:rPr>
                <w:color w:val="000000"/>
                <w:sz w:val="18"/>
                <w:szCs w:val="18"/>
              </w:rPr>
            </w:pPr>
            <w:r w:rsidRPr="00CF547B">
              <w:rPr>
                <w:color w:val="000000"/>
                <w:sz w:val="18"/>
                <w:szCs w:val="18"/>
              </w:rPr>
              <w:t>0.084</w:t>
            </w:r>
          </w:p>
        </w:tc>
      </w:tr>
      <w:tr w:rsidR="00660B24" w:rsidRPr="00CF547B" w14:paraId="09F8F9B2" w14:textId="77777777" w:rsidTr="00DA7C84">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1B203AD8" w14:textId="77777777" w:rsidR="00660B24" w:rsidRPr="00CF547B" w:rsidRDefault="00660B24" w:rsidP="00DA7C84">
            <w:pPr>
              <w:jc w:val="center"/>
              <w:rPr>
                <w:color w:val="000000"/>
                <w:sz w:val="18"/>
                <w:szCs w:val="18"/>
              </w:rPr>
            </w:pPr>
            <w:r w:rsidRPr="00CF547B">
              <w:rPr>
                <w:color w:val="000000"/>
                <w:sz w:val="18"/>
                <w:szCs w:val="18"/>
              </w:rPr>
              <w:t>LDMC</w:t>
            </w:r>
          </w:p>
        </w:tc>
        <w:tc>
          <w:tcPr>
            <w:tcW w:w="1584" w:type="dxa"/>
            <w:tcBorders>
              <w:top w:val="nil"/>
              <w:left w:val="nil"/>
              <w:bottom w:val="single" w:sz="4" w:space="0" w:color="auto"/>
              <w:right w:val="single" w:sz="4" w:space="0" w:color="auto"/>
            </w:tcBorders>
            <w:shd w:val="clear" w:color="auto" w:fill="auto"/>
            <w:vAlign w:val="center"/>
            <w:hideMark/>
          </w:tcPr>
          <w:p w14:paraId="3E7E3B3F" w14:textId="77777777" w:rsidR="00660B24" w:rsidRPr="00CF547B" w:rsidRDefault="00660B24" w:rsidP="00DA7C84">
            <w:pPr>
              <w:jc w:val="center"/>
              <w:rPr>
                <w:b/>
                <w:bCs/>
                <w:color w:val="000000"/>
                <w:sz w:val="18"/>
                <w:szCs w:val="18"/>
              </w:rPr>
            </w:pPr>
            <w:r w:rsidRPr="00CF547B">
              <w:rPr>
                <w:b/>
                <w:bCs/>
                <w:color w:val="000000"/>
                <w:sz w:val="18"/>
                <w:szCs w:val="18"/>
              </w:rPr>
              <w:t>F = 8.1292**</w:t>
            </w:r>
          </w:p>
        </w:tc>
        <w:tc>
          <w:tcPr>
            <w:tcW w:w="1584" w:type="dxa"/>
            <w:tcBorders>
              <w:top w:val="nil"/>
              <w:left w:val="nil"/>
              <w:bottom w:val="single" w:sz="4" w:space="0" w:color="auto"/>
              <w:right w:val="single" w:sz="4" w:space="0" w:color="auto"/>
            </w:tcBorders>
            <w:shd w:val="clear" w:color="auto" w:fill="auto"/>
            <w:vAlign w:val="center"/>
            <w:hideMark/>
          </w:tcPr>
          <w:p w14:paraId="0BB3C45E" w14:textId="77777777" w:rsidR="00660B24" w:rsidRPr="00CF547B" w:rsidRDefault="00660B24" w:rsidP="00DA7C84">
            <w:pPr>
              <w:jc w:val="center"/>
              <w:rPr>
                <w:color w:val="000000"/>
                <w:sz w:val="18"/>
                <w:szCs w:val="18"/>
              </w:rPr>
            </w:pPr>
            <w:r w:rsidRPr="00CF547B">
              <w:rPr>
                <w:color w:val="000000"/>
                <w:sz w:val="18"/>
                <w:szCs w:val="18"/>
              </w:rPr>
              <w:t>F = 1.2131</w:t>
            </w:r>
          </w:p>
        </w:tc>
        <w:tc>
          <w:tcPr>
            <w:tcW w:w="1584" w:type="dxa"/>
            <w:tcBorders>
              <w:top w:val="nil"/>
              <w:left w:val="nil"/>
              <w:bottom w:val="single" w:sz="4" w:space="0" w:color="auto"/>
              <w:right w:val="single" w:sz="4" w:space="0" w:color="auto"/>
            </w:tcBorders>
            <w:shd w:val="clear" w:color="auto" w:fill="auto"/>
            <w:vAlign w:val="center"/>
            <w:hideMark/>
          </w:tcPr>
          <w:p w14:paraId="0A8113E2" w14:textId="77777777" w:rsidR="00660B24" w:rsidRPr="00CF547B" w:rsidRDefault="00660B24" w:rsidP="00DA7C84">
            <w:pPr>
              <w:jc w:val="center"/>
              <w:rPr>
                <w:color w:val="000000"/>
                <w:sz w:val="18"/>
                <w:szCs w:val="18"/>
              </w:rPr>
            </w:pPr>
            <w:r w:rsidRPr="00CF547B">
              <w:rPr>
                <w:color w:val="000000"/>
                <w:sz w:val="18"/>
                <w:szCs w:val="18"/>
              </w:rPr>
              <w:t>F = 0.0856</w:t>
            </w:r>
          </w:p>
        </w:tc>
        <w:tc>
          <w:tcPr>
            <w:tcW w:w="1584" w:type="dxa"/>
            <w:tcBorders>
              <w:top w:val="nil"/>
              <w:left w:val="nil"/>
              <w:bottom w:val="single" w:sz="4" w:space="0" w:color="auto"/>
              <w:right w:val="single" w:sz="4" w:space="0" w:color="auto"/>
            </w:tcBorders>
            <w:shd w:val="clear" w:color="auto" w:fill="auto"/>
            <w:vAlign w:val="center"/>
            <w:hideMark/>
          </w:tcPr>
          <w:p w14:paraId="14E46E64" w14:textId="77777777" w:rsidR="00660B24" w:rsidRPr="00CF547B" w:rsidRDefault="00660B24" w:rsidP="00DA7C84">
            <w:pPr>
              <w:jc w:val="center"/>
              <w:rPr>
                <w:color w:val="000000"/>
                <w:sz w:val="18"/>
                <w:szCs w:val="18"/>
              </w:rPr>
            </w:pPr>
            <w:r w:rsidRPr="00CF547B">
              <w:rPr>
                <w:color w:val="000000"/>
                <w:sz w:val="18"/>
                <w:szCs w:val="18"/>
              </w:rPr>
              <w:t>F = 0.5561</w:t>
            </w:r>
          </w:p>
        </w:tc>
        <w:tc>
          <w:tcPr>
            <w:tcW w:w="1584" w:type="dxa"/>
            <w:tcBorders>
              <w:top w:val="nil"/>
              <w:left w:val="nil"/>
              <w:bottom w:val="single" w:sz="4" w:space="0" w:color="auto"/>
              <w:right w:val="single" w:sz="4" w:space="0" w:color="auto"/>
            </w:tcBorders>
            <w:shd w:val="clear" w:color="auto" w:fill="auto"/>
            <w:vAlign w:val="center"/>
            <w:hideMark/>
          </w:tcPr>
          <w:p w14:paraId="1A6BA907" w14:textId="77777777" w:rsidR="00660B24" w:rsidRPr="00CF547B" w:rsidRDefault="00660B24" w:rsidP="00DA7C84">
            <w:pPr>
              <w:jc w:val="center"/>
              <w:rPr>
                <w:color w:val="000000"/>
                <w:sz w:val="18"/>
                <w:szCs w:val="18"/>
              </w:rPr>
            </w:pPr>
            <w:r w:rsidRPr="00CF547B">
              <w:rPr>
                <w:color w:val="000000"/>
                <w:sz w:val="18"/>
                <w:szCs w:val="18"/>
              </w:rPr>
              <w:t>F = 0.0461</w:t>
            </w:r>
          </w:p>
        </w:tc>
        <w:tc>
          <w:tcPr>
            <w:tcW w:w="1584" w:type="dxa"/>
            <w:tcBorders>
              <w:top w:val="nil"/>
              <w:left w:val="nil"/>
              <w:bottom w:val="single" w:sz="4" w:space="0" w:color="auto"/>
              <w:right w:val="single" w:sz="4" w:space="0" w:color="auto"/>
            </w:tcBorders>
            <w:shd w:val="clear" w:color="auto" w:fill="auto"/>
            <w:vAlign w:val="center"/>
            <w:hideMark/>
          </w:tcPr>
          <w:p w14:paraId="2F403BF3" w14:textId="77777777" w:rsidR="00660B24" w:rsidRPr="00CF547B" w:rsidRDefault="00660B24" w:rsidP="00DA7C84">
            <w:pPr>
              <w:jc w:val="center"/>
              <w:rPr>
                <w:color w:val="000000"/>
                <w:sz w:val="18"/>
                <w:szCs w:val="18"/>
              </w:rPr>
            </w:pPr>
            <w:r w:rsidRPr="00CF547B">
              <w:rPr>
                <w:color w:val="000000"/>
                <w:sz w:val="18"/>
                <w:szCs w:val="18"/>
              </w:rPr>
              <w:t>F = 0.0098</w:t>
            </w:r>
          </w:p>
        </w:tc>
        <w:tc>
          <w:tcPr>
            <w:tcW w:w="1584" w:type="dxa"/>
            <w:tcBorders>
              <w:top w:val="nil"/>
              <w:left w:val="nil"/>
              <w:bottom w:val="single" w:sz="4" w:space="0" w:color="auto"/>
              <w:right w:val="single" w:sz="4" w:space="0" w:color="auto"/>
            </w:tcBorders>
            <w:shd w:val="clear" w:color="auto" w:fill="auto"/>
            <w:vAlign w:val="center"/>
            <w:hideMark/>
          </w:tcPr>
          <w:p w14:paraId="4E489AEA" w14:textId="77777777" w:rsidR="00660B24" w:rsidRPr="00CF547B" w:rsidRDefault="00660B24" w:rsidP="00DA7C84">
            <w:pPr>
              <w:jc w:val="center"/>
              <w:rPr>
                <w:color w:val="000000"/>
                <w:sz w:val="18"/>
                <w:szCs w:val="18"/>
              </w:rPr>
            </w:pPr>
            <w:r w:rsidRPr="00CF547B">
              <w:rPr>
                <w:color w:val="000000"/>
                <w:sz w:val="18"/>
                <w:szCs w:val="18"/>
              </w:rPr>
              <w:t>F = 0.2471</w:t>
            </w:r>
          </w:p>
        </w:tc>
        <w:tc>
          <w:tcPr>
            <w:tcW w:w="720" w:type="dxa"/>
            <w:tcBorders>
              <w:top w:val="nil"/>
              <w:left w:val="nil"/>
              <w:bottom w:val="single" w:sz="4" w:space="0" w:color="auto"/>
              <w:right w:val="single" w:sz="4" w:space="0" w:color="auto"/>
            </w:tcBorders>
            <w:shd w:val="clear" w:color="auto" w:fill="auto"/>
            <w:vAlign w:val="center"/>
            <w:hideMark/>
          </w:tcPr>
          <w:p w14:paraId="526BE157" w14:textId="77777777" w:rsidR="00660B24" w:rsidRPr="00CF547B" w:rsidRDefault="00660B24" w:rsidP="00DA7C84">
            <w:pPr>
              <w:jc w:val="center"/>
              <w:rPr>
                <w:color w:val="000000"/>
                <w:sz w:val="18"/>
                <w:szCs w:val="18"/>
              </w:rPr>
            </w:pPr>
            <w:r w:rsidRPr="00CF547B">
              <w:rPr>
                <w:color w:val="000000"/>
                <w:sz w:val="18"/>
                <w:szCs w:val="18"/>
              </w:rPr>
              <w:t>0.031</w:t>
            </w:r>
          </w:p>
        </w:tc>
        <w:tc>
          <w:tcPr>
            <w:tcW w:w="720" w:type="dxa"/>
            <w:tcBorders>
              <w:top w:val="nil"/>
              <w:left w:val="nil"/>
              <w:bottom w:val="single" w:sz="4" w:space="0" w:color="auto"/>
              <w:right w:val="single" w:sz="4" w:space="0" w:color="auto"/>
            </w:tcBorders>
            <w:shd w:val="clear" w:color="auto" w:fill="auto"/>
            <w:vAlign w:val="center"/>
            <w:hideMark/>
          </w:tcPr>
          <w:p w14:paraId="0FB0BABF" w14:textId="77777777" w:rsidR="00660B24" w:rsidRPr="00CF547B" w:rsidRDefault="00660B24" w:rsidP="00DA7C84">
            <w:pPr>
              <w:jc w:val="center"/>
              <w:rPr>
                <w:color w:val="000000"/>
                <w:sz w:val="18"/>
                <w:szCs w:val="18"/>
              </w:rPr>
            </w:pPr>
            <w:r w:rsidRPr="00CF547B">
              <w:rPr>
                <w:color w:val="000000"/>
                <w:sz w:val="18"/>
                <w:szCs w:val="18"/>
              </w:rPr>
              <w:t>0.071</w:t>
            </w:r>
          </w:p>
        </w:tc>
      </w:tr>
      <w:tr w:rsidR="00660B24" w:rsidRPr="00CF547B" w14:paraId="63684C91" w14:textId="77777777" w:rsidTr="00DA7C84">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2F8FE001" w14:textId="77777777" w:rsidR="00660B24" w:rsidRPr="00CF547B" w:rsidRDefault="00660B24" w:rsidP="00DA7C84">
            <w:pPr>
              <w:jc w:val="center"/>
              <w:rPr>
                <w:b/>
                <w:bCs/>
                <w:color w:val="000000"/>
                <w:sz w:val="18"/>
                <w:szCs w:val="18"/>
              </w:rPr>
            </w:pPr>
            <w:r w:rsidRPr="00CF547B">
              <w:rPr>
                <w:b/>
                <w:bCs/>
                <w:color w:val="000000"/>
                <w:sz w:val="18"/>
                <w:szCs w:val="18"/>
              </w:rPr>
              <w:t>SURVIVAL</w:t>
            </w:r>
          </w:p>
        </w:tc>
        <w:tc>
          <w:tcPr>
            <w:tcW w:w="1584" w:type="dxa"/>
            <w:tcBorders>
              <w:top w:val="nil"/>
              <w:left w:val="nil"/>
              <w:bottom w:val="single" w:sz="4" w:space="0" w:color="auto"/>
              <w:right w:val="single" w:sz="4" w:space="0" w:color="auto"/>
            </w:tcBorders>
            <w:shd w:val="clear" w:color="auto" w:fill="auto"/>
            <w:vAlign w:val="center"/>
            <w:hideMark/>
          </w:tcPr>
          <w:p w14:paraId="3D916500" w14:textId="77777777" w:rsidR="00660B24" w:rsidRPr="00CF547B" w:rsidRDefault="00660B24" w:rsidP="00DA7C84">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0DDC744A"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5D65F2B4"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B1CC998"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0A6E9CC5"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5080EF28"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D63B735"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757858BF"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24F19831"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2306C4F5" w14:textId="77777777" w:rsidTr="00DA7C84">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334E3C6E" w14:textId="77777777" w:rsidR="00660B24" w:rsidRPr="00CF547B" w:rsidRDefault="00660B24" w:rsidP="00DA7C84">
            <w:pPr>
              <w:jc w:val="center"/>
              <w:rPr>
                <w:color w:val="000000"/>
                <w:sz w:val="18"/>
                <w:szCs w:val="18"/>
              </w:rPr>
            </w:pPr>
            <w:r w:rsidRPr="00CF547B">
              <w:rPr>
                <w:color w:val="000000"/>
                <w:sz w:val="18"/>
                <w:szCs w:val="18"/>
              </w:rPr>
              <w:t xml:space="preserve">mortality </w:t>
            </w:r>
          </w:p>
        </w:tc>
        <w:tc>
          <w:tcPr>
            <w:tcW w:w="1584" w:type="dxa"/>
            <w:tcBorders>
              <w:top w:val="nil"/>
              <w:left w:val="nil"/>
              <w:bottom w:val="single" w:sz="4" w:space="0" w:color="auto"/>
              <w:right w:val="single" w:sz="4" w:space="0" w:color="auto"/>
            </w:tcBorders>
            <w:shd w:val="clear" w:color="auto" w:fill="auto"/>
            <w:vAlign w:val="center"/>
            <w:hideMark/>
          </w:tcPr>
          <w:p w14:paraId="5B711510" w14:textId="77777777" w:rsidR="00660B24" w:rsidRPr="00CF547B" w:rsidRDefault="00660B24" w:rsidP="00DA7C84">
            <w:pPr>
              <w:jc w:val="center"/>
              <w:rPr>
                <w:color w:val="000000"/>
                <w:sz w:val="18"/>
                <w:szCs w:val="18"/>
              </w:rPr>
            </w:pPr>
            <w:r w:rsidRPr="00CF547B">
              <w:rPr>
                <w:color w:val="000000"/>
                <w:sz w:val="18"/>
                <w:szCs w:val="18"/>
              </w:rPr>
              <w:t>X2 = 1.5818</w:t>
            </w:r>
          </w:p>
        </w:tc>
        <w:tc>
          <w:tcPr>
            <w:tcW w:w="1584" w:type="dxa"/>
            <w:tcBorders>
              <w:top w:val="nil"/>
              <w:left w:val="nil"/>
              <w:bottom w:val="single" w:sz="4" w:space="0" w:color="auto"/>
              <w:right w:val="single" w:sz="4" w:space="0" w:color="auto"/>
            </w:tcBorders>
            <w:shd w:val="clear" w:color="auto" w:fill="auto"/>
            <w:vAlign w:val="center"/>
            <w:hideMark/>
          </w:tcPr>
          <w:p w14:paraId="1C41DD22" w14:textId="77777777" w:rsidR="00660B24" w:rsidRPr="00CF547B" w:rsidRDefault="00660B24" w:rsidP="00DA7C84">
            <w:pPr>
              <w:jc w:val="center"/>
              <w:rPr>
                <w:color w:val="000000"/>
                <w:sz w:val="18"/>
                <w:szCs w:val="18"/>
              </w:rPr>
            </w:pPr>
            <w:r w:rsidRPr="00CF547B">
              <w:rPr>
                <w:color w:val="000000"/>
                <w:sz w:val="18"/>
                <w:szCs w:val="18"/>
              </w:rPr>
              <w:t>X2 = 1.9809</w:t>
            </w:r>
          </w:p>
        </w:tc>
        <w:tc>
          <w:tcPr>
            <w:tcW w:w="1584" w:type="dxa"/>
            <w:tcBorders>
              <w:top w:val="nil"/>
              <w:left w:val="nil"/>
              <w:bottom w:val="single" w:sz="4" w:space="0" w:color="auto"/>
              <w:right w:val="single" w:sz="4" w:space="0" w:color="auto"/>
            </w:tcBorders>
            <w:shd w:val="clear" w:color="auto" w:fill="auto"/>
            <w:vAlign w:val="center"/>
            <w:hideMark/>
          </w:tcPr>
          <w:p w14:paraId="25CD1E6C" w14:textId="77777777" w:rsidR="00660B24" w:rsidRPr="00CF547B" w:rsidRDefault="00660B24" w:rsidP="00DA7C84">
            <w:pPr>
              <w:jc w:val="center"/>
              <w:rPr>
                <w:color w:val="000000"/>
                <w:sz w:val="18"/>
                <w:szCs w:val="18"/>
              </w:rPr>
            </w:pPr>
            <w:r w:rsidRPr="00CF547B">
              <w:rPr>
                <w:color w:val="000000"/>
                <w:sz w:val="18"/>
                <w:szCs w:val="18"/>
              </w:rPr>
              <w:t>X2 = 0.5622</w:t>
            </w:r>
          </w:p>
        </w:tc>
        <w:tc>
          <w:tcPr>
            <w:tcW w:w="1584" w:type="dxa"/>
            <w:tcBorders>
              <w:top w:val="nil"/>
              <w:left w:val="nil"/>
              <w:bottom w:val="single" w:sz="4" w:space="0" w:color="auto"/>
              <w:right w:val="single" w:sz="4" w:space="0" w:color="auto"/>
            </w:tcBorders>
            <w:shd w:val="clear" w:color="auto" w:fill="auto"/>
            <w:vAlign w:val="center"/>
            <w:hideMark/>
          </w:tcPr>
          <w:p w14:paraId="4914CA22" w14:textId="77777777" w:rsidR="00660B24" w:rsidRPr="00CF547B" w:rsidRDefault="00660B24" w:rsidP="00DA7C84">
            <w:pPr>
              <w:jc w:val="center"/>
              <w:rPr>
                <w:color w:val="000000"/>
                <w:sz w:val="18"/>
                <w:szCs w:val="18"/>
              </w:rPr>
            </w:pPr>
            <w:r w:rsidRPr="00CF547B">
              <w:rPr>
                <w:color w:val="000000"/>
                <w:sz w:val="18"/>
                <w:szCs w:val="18"/>
              </w:rPr>
              <w:t>X2 = 0.3407</w:t>
            </w:r>
          </w:p>
        </w:tc>
        <w:tc>
          <w:tcPr>
            <w:tcW w:w="1584" w:type="dxa"/>
            <w:tcBorders>
              <w:top w:val="nil"/>
              <w:left w:val="nil"/>
              <w:bottom w:val="single" w:sz="4" w:space="0" w:color="auto"/>
              <w:right w:val="single" w:sz="4" w:space="0" w:color="auto"/>
            </w:tcBorders>
            <w:shd w:val="clear" w:color="auto" w:fill="auto"/>
            <w:vAlign w:val="center"/>
            <w:hideMark/>
          </w:tcPr>
          <w:p w14:paraId="3D9B5D55" w14:textId="77777777" w:rsidR="00660B24" w:rsidRPr="00CF547B" w:rsidRDefault="00660B24" w:rsidP="00DA7C84">
            <w:pPr>
              <w:jc w:val="center"/>
              <w:rPr>
                <w:color w:val="000000"/>
                <w:sz w:val="18"/>
                <w:szCs w:val="18"/>
              </w:rPr>
            </w:pPr>
            <w:r w:rsidRPr="00CF547B">
              <w:rPr>
                <w:color w:val="000000"/>
                <w:sz w:val="18"/>
                <w:szCs w:val="18"/>
              </w:rPr>
              <w:t>X2 = 0.1891</w:t>
            </w:r>
          </w:p>
        </w:tc>
        <w:tc>
          <w:tcPr>
            <w:tcW w:w="1584" w:type="dxa"/>
            <w:tcBorders>
              <w:top w:val="nil"/>
              <w:left w:val="nil"/>
              <w:bottom w:val="single" w:sz="4" w:space="0" w:color="auto"/>
              <w:right w:val="single" w:sz="4" w:space="0" w:color="auto"/>
            </w:tcBorders>
            <w:shd w:val="clear" w:color="auto" w:fill="auto"/>
            <w:vAlign w:val="center"/>
            <w:hideMark/>
          </w:tcPr>
          <w:p w14:paraId="0C585DB3" w14:textId="77777777" w:rsidR="00660B24" w:rsidRPr="00CF547B" w:rsidRDefault="00660B24" w:rsidP="00DA7C84">
            <w:pPr>
              <w:jc w:val="center"/>
              <w:rPr>
                <w:i/>
                <w:iCs/>
                <w:color w:val="000000"/>
                <w:sz w:val="18"/>
                <w:szCs w:val="18"/>
              </w:rPr>
            </w:pPr>
            <w:r w:rsidRPr="00CF547B">
              <w:rPr>
                <w:i/>
                <w:iCs/>
                <w:color w:val="000000"/>
                <w:sz w:val="18"/>
                <w:szCs w:val="18"/>
              </w:rPr>
              <w:t>X2 = 3.7915 #</w:t>
            </w:r>
          </w:p>
        </w:tc>
        <w:tc>
          <w:tcPr>
            <w:tcW w:w="1584" w:type="dxa"/>
            <w:tcBorders>
              <w:top w:val="nil"/>
              <w:left w:val="nil"/>
              <w:bottom w:val="single" w:sz="4" w:space="0" w:color="auto"/>
              <w:right w:val="single" w:sz="4" w:space="0" w:color="auto"/>
            </w:tcBorders>
            <w:shd w:val="clear" w:color="auto" w:fill="auto"/>
            <w:vAlign w:val="center"/>
            <w:hideMark/>
          </w:tcPr>
          <w:p w14:paraId="350F4B02" w14:textId="77777777" w:rsidR="00660B24" w:rsidRPr="00CF547B" w:rsidRDefault="00660B24" w:rsidP="00DA7C84">
            <w:pPr>
              <w:jc w:val="center"/>
              <w:rPr>
                <w:color w:val="000000"/>
                <w:sz w:val="18"/>
                <w:szCs w:val="18"/>
              </w:rPr>
            </w:pPr>
            <w:r w:rsidRPr="00CF547B">
              <w:rPr>
                <w:color w:val="000000"/>
                <w:sz w:val="18"/>
                <w:szCs w:val="18"/>
              </w:rPr>
              <w:t>X2 = 0.2526</w:t>
            </w:r>
          </w:p>
        </w:tc>
        <w:tc>
          <w:tcPr>
            <w:tcW w:w="720" w:type="dxa"/>
            <w:tcBorders>
              <w:top w:val="nil"/>
              <w:left w:val="nil"/>
              <w:bottom w:val="single" w:sz="4" w:space="0" w:color="auto"/>
              <w:right w:val="single" w:sz="4" w:space="0" w:color="auto"/>
            </w:tcBorders>
            <w:shd w:val="clear" w:color="auto" w:fill="auto"/>
            <w:vAlign w:val="center"/>
            <w:hideMark/>
          </w:tcPr>
          <w:p w14:paraId="26BD614C" w14:textId="77777777" w:rsidR="00660B24" w:rsidRPr="00CF547B" w:rsidRDefault="00660B24" w:rsidP="00DA7C84">
            <w:pPr>
              <w:jc w:val="center"/>
              <w:rPr>
                <w:color w:val="000000"/>
                <w:sz w:val="18"/>
                <w:szCs w:val="18"/>
              </w:rPr>
            </w:pPr>
            <w:r w:rsidRPr="00CF547B">
              <w:rPr>
                <w:color w:val="000000"/>
                <w:sz w:val="18"/>
                <w:szCs w:val="18"/>
              </w:rPr>
              <w:t>0.026</w:t>
            </w:r>
          </w:p>
        </w:tc>
        <w:tc>
          <w:tcPr>
            <w:tcW w:w="720" w:type="dxa"/>
            <w:tcBorders>
              <w:top w:val="nil"/>
              <w:left w:val="nil"/>
              <w:bottom w:val="single" w:sz="4" w:space="0" w:color="auto"/>
              <w:right w:val="single" w:sz="4" w:space="0" w:color="auto"/>
            </w:tcBorders>
            <w:shd w:val="clear" w:color="auto" w:fill="auto"/>
            <w:vAlign w:val="center"/>
            <w:hideMark/>
          </w:tcPr>
          <w:p w14:paraId="4A4A64B8" w14:textId="77777777" w:rsidR="00660B24" w:rsidRPr="00CF547B" w:rsidRDefault="00660B24" w:rsidP="00DA7C84">
            <w:pPr>
              <w:jc w:val="center"/>
              <w:rPr>
                <w:color w:val="000000"/>
                <w:sz w:val="18"/>
                <w:szCs w:val="18"/>
              </w:rPr>
            </w:pPr>
            <w:r w:rsidRPr="00CF547B">
              <w:rPr>
                <w:color w:val="000000"/>
                <w:sz w:val="18"/>
                <w:szCs w:val="18"/>
              </w:rPr>
              <w:t>0.053</w:t>
            </w:r>
          </w:p>
        </w:tc>
      </w:tr>
      <w:tr w:rsidR="00660B24" w:rsidRPr="00CF547B" w14:paraId="04BA14BB" w14:textId="77777777" w:rsidTr="00DA7C84">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55BEA3E0" w14:textId="77777777" w:rsidR="00660B24" w:rsidRPr="00CF547B" w:rsidRDefault="00660B24" w:rsidP="00DA7C84">
            <w:pPr>
              <w:jc w:val="center"/>
              <w:rPr>
                <w:b/>
                <w:bCs/>
                <w:color w:val="000000"/>
                <w:sz w:val="18"/>
                <w:szCs w:val="18"/>
              </w:rPr>
            </w:pPr>
            <w:r w:rsidRPr="00CF547B">
              <w:rPr>
                <w:b/>
                <w:bCs/>
                <w:color w:val="000000"/>
                <w:sz w:val="18"/>
                <w:szCs w:val="18"/>
              </w:rPr>
              <w:t>REPRODUCTION</w:t>
            </w:r>
          </w:p>
        </w:tc>
        <w:tc>
          <w:tcPr>
            <w:tcW w:w="1584" w:type="dxa"/>
            <w:tcBorders>
              <w:top w:val="nil"/>
              <w:left w:val="nil"/>
              <w:bottom w:val="single" w:sz="4" w:space="0" w:color="auto"/>
              <w:right w:val="single" w:sz="4" w:space="0" w:color="auto"/>
            </w:tcBorders>
            <w:shd w:val="clear" w:color="auto" w:fill="auto"/>
            <w:vAlign w:val="center"/>
            <w:hideMark/>
          </w:tcPr>
          <w:p w14:paraId="0DA19D0C"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0C129294"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F8DFA9A"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44D3C0AF"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0A93D225"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3F17D60" w14:textId="77777777" w:rsidR="00660B24" w:rsidRPr="00CF547B" w:rsidRDefault="00660B24" w:rsidP="00DA7C84">
            <w:pPr>
              <w:jc w:val="center"/>
              <w:rPr>
                <w:i/>
                <w:iCs/>
                <w:color w:val="000000"/>
                <w:sz w:val="18"/>
                <w:szCs w:val="18"/>
              </w:rPr>
            </w:pPr>
            <w:r w:rsidRPr="00CF547B">
              <w:rPr>
                <w:i/>
                <w:iCs/>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4263C4F6"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0887D93A"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5EA540F6"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2ADFFCB8" w14:textId="77777777" w:rsidTr="00DA7C84">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71BA0AF8" w14:textId="77777777" w:rsidR="00660B24" w:rsidRPr="00CF547B" w:rsidRDefault="00660B24" w:rsidP="00DA7C84">
            <w:pPr>
              <w:jc w:val="center"/>
              <w:rPr>
                <w:color w:val="000000"/>
                <w:sz w:val="18"/>
                <w:szCs w:val="18"/>
              </w:rPr>
            </w:pPr>
            <w:r w:rsidRPr="00CF547B">
              <w:rPr>
                <w:color w:val="000000"/>
                <w:sz w:val="18"/>
                <w:szCs w:val="18"/>
              </w:rPr>
              <w:t>days to flowering</w:t>
            </w:r>
          </w:p>
        </w:tc>
        <w:tc>
          <w:tcPr>
            <w:tcW w:w="1584" w:type="dxa"/>
            <w:tcBorders>
              <w:top w:val="nil"/>
              <w:left w:val="nil"/>
              <w:bottom w:val="single" w:sz="4" w:space="0" w:color="auto"/>
              <w:right w:val="single" w:sz="4" w:space="0" w:color="auto"/>
            </w:tcBorders>
            <w:shd w:val="clear" w:color="auto" w:fill="auto"/>
            <w:vAlign w:val="center"/>
            <w:hideMark/>
          </w:tcPr>
          <w:p w14:paraId="0943BF69" w14:textId="77777777" w:rsidR="00660B24" w:rsidRPr="00CF547B" w:rsidRDefault="00660B24" w:rsidP="00DA7C84">
            <w:pPr>
              <w:jc w:val="center"/>
              <w:rPr>
                <w:color w:val="000000"/>
                <w:sz w:val="18"/>
                <w:szCs w:val="18"/>
              </w:rPr>
            </w:pPr>
            <w:r w:rsidRPr="00CF547B">
              <w:rPr>
                <w:color w:val="000000"/>
                <w:sz w:val="18"/>
                <w:szCs w:val="18"/>
              </w:rPr>
              <w:t>X2 = 2.4899</w:t>
            </w:r>
          </w:p>
        </w:tc>
        <w:tc>
          <w:tcPr>
            <w:tcW w:w="1584" w:type="dxa"/>
            <w:tcBorders>
              <w:top w:val="nil"/>
              <w:left w:val="nil"/>
              <w:bottom w:val="single" w:sz="4" w:space="0" w:color="auto"/>
              <w:right w:val="single" w:sz="4" w:space="0" w:color="auto"/>
            </w:tcBorders>
            <w:shd w:val="clear" w:color="auto" w:fill="auto"/>
            <w:vAlign w:val="center"/>
            <w:hideMark/>
          </w:tcPr>
          <w:p w14:paraId="0712E79B" w14:textId="77777777" w:rsidR="00660B24" w:rsidRPr="00CF547B" w:rsidRDefault="00660B24" w:rsidP="00DA7C84">
            <w:pPr>
              <w:jc w:val="center"/>
              <w:rPr>
                <w:color w:val="000000"/>
                <w:sz w:val="18"/>
                <w:szCs w:val="18"/>
              </w:rPr>
            </w:pPr>
            <w:r w:rsidRPr="00CF547B">
              <w:rPr>
                <w:color w:val="000000"/>
                <w:sz w:val="18"/>
                <w:szCs w:val="18"/>
              </w:rPr>
              <w:t>X2 = 1.1826</w:t>
            </w:r>
          </w:p>
        </w:tc>
        <w:tc>
          <w:tcPr>
            <w:tcW w:w="1584" w:type="dxa"/>
            <w:tcBorders>
              <w:top w:val="nil"/>
              <w:left w:val="nil"/>
              <w:bottom w:val="single" w:sz="4" w:space="0" w:color="auto"/>
              <w:right w:val="single" w:sz="4" w:space="0" w:color="auto"/>
            </w:tcBorders>
            <w:shd w:val="clear" w:color="auto" w:fill="auto"/>
            <w:vAlign w:val="center"/>
            <w:hideMark/>
          </w:tcPr>
          <w:p w14:paraId="7B4BCB38" w14:textId="77777777" w:rsidR="00660B24" w:rsidRPr="00CF547B" w:rsidRDefault="00660B24" w:rsidP="00DA7C84">
            <w:pPr>
              <w:jc w:val="center"/>
              <w:rPr>
                <w:color w:val="000000"/>
                <w:sz w:val="18"/>
                <w:szCs w:val="18"/>
              </w:rPr>
            </w:pPr>
            <w:r w:rsidRPr="00CF547B">
              <w:rPr>
                <w:color w:val="000000"/>
                <w:sz w:val="18"/>
                <w:szCs w:val="18"/>
              </w:rPr>
              <w:t>X2 = 0.4963</w:t>
            </w:r>
          </w:p>
        </w:tc>
        <w:tc>
          <w:tcPr>
            <w:tcW w:w="1584" w:type="dxa"/>
            <w:tcBorders>
              <w:top w:val="nil"/>
              <w:left w:val="nil"/>
              <w:bottom w:val="single" w:sz="4" w:space="0" w:color="auto"/>
              <w:right w:val="single" w:sz="4" w:space="0" w:color="auto"/>
            </w:tcBorders>
            <w:shd w:val="clear" w:color="auto" w:fill="auto"/>
            <w:vAlign w:val="center"/>
            <w:hideMark/>
          </w:tcPr>
          <w:p w14:paraId="25C0201A" w14:textId="77777777" w:rsidR="00660B24" w:rsidRPr="00CF547B" w:rsidRDefault="00660B24" w:rsidP="00DA7C84">
            <w:pPr>
              <w:jc w:val="center"/>
              <w:rPr>
                <w:color w:val="000000"/>
                <w:sz w:val="18"/>
                <w:szCs w:val="18"/>
              </w:rPr>
            </w:pPr>
            <w:r w:rsidRPr="00CF547B">
              <w:rPr>
                <w:color w:val="000000"/>
                <w:sz w:val="18"/>
                <w:szCs w:val="18"/>
              </w:rPr>
              <w:t>X2 = 0.2623</w:t>
            </w:r>
          </w:p>
        </w:tc>
        <w:tc>
          <w:tcPr>
            <w:tcW w:w="1584" w:type="dxa"/>
            <w:tcBorders>
              <w:top w:val="nil"/>
              <w:left w:val="nil"/>
              <w:bottom w:val="single" w:sz="4" w:space="0" w:color="auto"/>
              <w:right w:val="single" w:sz="4" w:space="0" w:color="auto"/>
            </w:tcBorders>
            <w:shd w:val="clear" w:color="auto" w:fill="auto"/>
            <w:vAlign w:val="center"/>
            <w:hideMark/>
          </w:tcPr>
          <w:p w14:paraId="569C498E" w14:textId="77777777" w:rsidR="00660B24" w:rsidRPr="00CF547B" w:rsidRDefault="00660B24" w:rsidP="00DA7C84">
            <w:pPr>
              <w:jc w:val="center"/>
              <w:rPr>
                <w:color w:val="000000"/>
                <w:sz w:val="18"/>
                <w:szCs w:val="18"/>
              </w:rPr>
            </w:pPr>
            <w:r w:rsidRPr="00CF547B">
              <w:rPr>
                <w:color w:val="000000"/>
                <w:sz w:val="18"/>
                <w:szCs w:val="18"/>
              </w:rPr>
              <w:t>X2 = 0.8655</w:t>
            </w:r>
          </w:p>
        </w:tc>
        <w:tc>
          <w:tcPr>
            <w:tcW w:w="1584" w:type="dxa"/>
            <w:tcBorders>
              <w:top w:val="nil"/>
              <w:left w:val="nil"/>
              <w:bottom w:val="single" w:sz="4" w:space="0" w:color="auto"/>
              <w:right w:val="single" w:sz="4" w:space="0" w:color="auto"/>
            </w:tcBorders>
            <w:shd w:val="clear" w:color="auto" w:fill="auto"/>
            <w:vAlign w:val="center"/>
            <w:hideMark/>
          </w:tcPr>
          <w:p w14:paraId="44BEAAB2" w14:textId="77777777" w:rsidR="00660B24" w:rsidRPr="00CF547B" w:rsidRDefault="00660B24" w:rsidP="00DA7C84">
            <w:pPr>
              <w:jc w:val="center"/>
              <w:rPr>
                <w:color w:val="000000"/>
                <w:sz w:val="18"/>
                <w:szCs w:val="18"/>
              </w:rPr>
            </w:pPr>
            <w:r w:rsidRPr="00CF547B">
              <w:rPr>
                <w:color w:val="000000"/>
                <w:sz w:val="18"/>
                <w:szCs w:val="18"/>
              </w:rPr>
              <w:t>X2 = 0.0651</w:t>
            </w:r>
          </w:p>
        </w:tc>
        <w:tc>
          <w:tcPr>
            <w:tcW w:w="1584" w:type="dxa"/>
            <w:tcBorders>
              <w:top w:val="nil"/>
              <w:left w:val="nil"/>
              <w:bottom w:val="single" w:sz="4" w:space="0" w:color="auto"/>
              <w:right w:val="single" w:sz="4" w:space="0" w:color="auto"/>
            </w:tcBorders>
            <w:shd w:val="clear" w:color="auto" w:fill="auto"/>
            <w:vAlign w:val="center"/>
            <w:hideMark/>
          </w:tcPr>
          <w:p w14:paraId="61A74DE5" w14:textId="77777777" w:rsidR="00660B24" w:rsidRPr="00CF547B" w:rsidRDefault="00660B24" w:rsidP="00DA7C84">
            <w:pPr>
              <w:jc w:val="center"/>
              <w:rPr>
                <w:color w:val="000000"/>
                <w:sz w:val="18"/>
                <w:szCs w:val="18"/>
              </w:rPr>
            </w:pPr>
            <w:r w:rsidRPr="00CF547B">
              <w:rPr>
                <w:color w:val="000000"/>
                <w:sz w:val="18"/>
                <w:szCs w:val="18"/>
              </w:rPr>
              <w:t>X2 = 0.864</w:t>
            </w:r>
          </w:p>
        </w:tc>
        <w:tc>
          <w:tcPr>
            <w:tcW w:w="720" w:type="dxa"/>
            <w:tcBorders>
              <w:top w:val="nil"/>
              <w:left w:val="nil"/>
              <w:bottom w:val="single" w:sz="4" w:space="0" w:color="auto"/>
              <w:right w:val="single" w:sz="4" w:space="0" w:color="auto"/>
            </w:tcBorders>
            <w:shd w:val="clear" w:color="auto" w:fill="auto"/>
            <w:vAlign w:val="center"/>
            <w:hideMark/>
          </w:tcPr>
          <w:p w14:paraId="6A644539" w14:textId="77777777" w:rsidR="00660B24" w:rsidRPr="00CF547B" w:rsidRDefault="00660B24" w:rsidP="00DA7C84">
            <w:pPr>
              <w:jc w:val="center"/>
              <w:rPr>
                <w:color w:val="000000"/>
                <w:sz w:val="18"/>
                <w:szCs w:val="18"/>
              </w:rPr>
            </w:pPr>
            <w:r w:rsidRPr="00CF547B">
              <w:rPr>
                <w:color w:val="000000"/>
                <w:sz w:val="18"/>
                <w:szCs w:val="18"/>
              </w:rPr>
              <w:t>0.058</w:t>
            </w:r>
          </w:p>
        </w:tc>
        <w:tc>
          <w:tcPr>
            <w:tcW w:w="720" w:type="dxa"/>
            <w:tcBorders>
              <w:top w:val="nil"/>
              <w:left w:val="nil"/>
              <w:bottom w:val="single" w:sz="4" w:space="0" w:color="auto"/>
              <w:right w:val="single" w:sz="4" w:space="0" w:color="auto"/>
            </w:tcBorders>
            <w:shd w:val="clear" w:color="auto" w:fill="auto"/>
            <w:vAlign w:val="center"/>
            <w:hideMark/>
          </w:tcPr>
          <w:p w14:paraId="23C07F4A" w14:textId="77777777" w:rsidR="00660B24" w:rsidRPr="00CF547B" w:rsidRDefault="00660B24" w:rsidP="00DA7C84">
            <w:pPr>
              <w:jc w:val="center"/>
              <w:rPr>
                <w:color w:val="000000"/>
                <w:sz w:val="18"/>
                <w:szCs w:val="18"/>
              </w:rPr>
            </w:pPr>
            <w:r w:rsidRPr="00CF547B">
              <w:rPr>
                <w:color w:val="000000"/>
                <w:sz w:val="18"/>
                <w:szCs w:val="18"/>
              </w:rPr>
              <w:t>0.120</w:t>
            </w:r>
          </w:p>
        </w:tc>
      </w:tr>
      <w:tr w:rsidR="00660B24" w:rsidRPr="00CF547B" w14:paraId="422E43DC" w14:textId="77777777" w:rsidTr="00DA7C84">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6DEEF994" w14:textId="77777777" w:rsidR="00660B24" w:rsidRPr="00CF547B" w:rsidRDefault="00660B24" w:rsidP="00DA7C84">
            <w:pPr>
              <w:jc w:val="center"/>
              <w:rPr>
                <w:color w:val="000000"/>
                <w:sz w:val="18"/>
                <w:szCs w:val="18"/>
              </w:rPr>
            </w:pPr>
            <w:r w:rsidRPr="00CF547B">
              <w:rPr>
                <w:color w:val="000000"/>
                <w:sz w:val="18"/>
                <w:szCs w:val="18"/>
              </w:rPr>
              <w:t>number flowered</w:t>
            </w:r>
          </w:p>
        </w:tc>
        <w:tc>
          <w:tcPr>
            <w:tcW w:w="1584" w:type="dxa"/>
            <w:tcBorders>
              <w:top w:val="nil"/>
              <w:left w:val="nil"/>
              <w:bottom w:val="single" w:sz="4" w:space="0" w:color="auto"/>
              <w:right w:val="single" w:sz="4" w:space="0" w:color="auto"/>
            </w:tcBorders>
            <w:shd w:val="clear" w:color="auto" w:fill="auto"/>
            <w:vAlign w:val="center"/>
            <w:hideMark/>
          </w:tcPr>
          <w:p w14:paraId="03E9A1B3"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4ECF7F7"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01F19175"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B65D700"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CF5D5E5"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E1B9A30"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03F72824"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3BCB9491"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0C0F4DF4"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33A2303F" w14:textId="77777777" w:rsidTr="00DA7C84">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03EE2DEF" w14:textId="77777777" w:rsidR="00660B24" w:rsidRPr="00CF547B" w:rsidRDefault="00660B24" w:rsidP="00DA7C84">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shd w:val="clear" w:color="auto" w:fill="auto"/>
            <w:vAlign w:val="center"/>
            <w:hideMark/>
          </w:tcPr>
          <w:p w14:paraId="6364E996" w14:textId="77777777" w:rsidR="00660B24" w:rsidRPr="00CF547B" w:rsidRDefault="00660B24" w:rsidP="00DA7C84">
            <w:pPr>
              <w:jc w:val="center"/>
              <w:rPr>
                <w:b/>
                <w:bCs/>
                <w:color w:val="000000"/>
                <w:sz w:val="18"/>
                <w:szCs w:val="18"/>
              </w:rPr>
            </w:pPr>
            <w:r w:rsidRPr="00CF547B">
              <w:rPr>
                <w:b/>
                <w:bCs/>
                <w:color w:val="000000"/>
                <w:sz w:val="18"/>
                <w:szCs w:val="18"/>
              </w:rPr>
              <w:t>X2 = 7.2036**</w:t>
            </w:r>
          </w:p>
        </w:tc>
        <w:tc>
          <w:tcPr>
            <w:tcW w:w="1584" w:type="dxa"/>
            <w:tcBorders>
              <w:top w:val="nil"/>
              <w:left w:val="nil"/>
              <w:bottom w:val="single" w:sz="4" w:space="0" w:color="auto"/>
              <w:right w:val="single" w:sz="4" w:space="0" w:color="auto"/>
            </w:tcBorders>
            <w:shd w:val="clear" w:color="auto" w:fill="auto"/>
            <w:vAlign w:val="center"/>
            <w:hideMark/>
          </w:tcPr>
          <w:p w14:paraId="31620F70" w14:textId="77777777" w:rsidR="00660B24" w:rsidRPr="00CF547B" w:rsidRDefault="00660B24" w:rsidP="00DA7C84">
            <w:pPr>
              <w:jc w:val="center"/>
              <w:rPr>
                <w:b/>
                <w:bCs/>
                <w:color w:val="000000"/>
                <w:sz w:val="18"/>
                <w:szCs w:val="18"/>
              </w:rPr>
            </w:pPr>
            <w:r w:rsidRPr="00CF547B">
              <w:rPr>
                <w:b/>
                <w:bCs/>
                <w:color w:val="000000"/>
                <w:sz w:val="18"/>
                <w:szCs w:val="18"/>
              </w:rPr>
              <w:t>X2 = 10.0314**</w:t>
            </w:r>
          </w:p>
        </w:tc>
        <w:tc>
          <w:tcPr>
            <w:tcW w:w="1584" w:type="dxa"/>
            <w:tcBorders>
              <w:top w:val="nil"/>
              <w:left w:val="nil"/>
              <w:bottom w:val="single" w:sz="4" w:space="0" w:color="auto"/>
              <w:right w:val="single" w:sz="4" w:space="0" w:color="auto"/>
            </w:tcBorders>
            <w:shd w:val="clear" w:color="auto" w:fill="auto"/>
            <w:vAlign w:val="center"/>
            <w:hideMark/>
          </w:tcPr>
          <w:p w14:paraId="19F6FD67" w14:textId="77777777" w:rsidR="00660B24" w:rsidRPr="00CF547B" w:rsidRDefault="00660B24" w:rsidP="00DA7C84">
            <w:pPr>
              <w:jc w:val="center"/>
              <w:rPr>
                <w:color w:val="000000"/>
                <w:sz w:val="18"/>
                <w:szCs w:val="18"/>
              </w:rPr>
            </w:pPr>
            <w:r w:rsidRPr="00CF547B">
              <w:rPr>
                <w:color w:val="000000"/>
                <w:sz w:val="18"/>
                <w:szCs w:val="18"/>
              </w:rPr>
              <w:t>X2 = 0.7833</w:t>
            </w:r>
          </w:p>
        </w:tc>
        <w:tc>
          <w:tcPr>
            <w:tcW w:w="1584" w:type="dxa"/>
            <w:tcBorders>
              <w:top w:val="nil"/>
              <w:left w:val="nil"/>
              <w:bottom w:val="single" w:sz="4" w:space="0" w:color="auto"/>
              <w:right w:val="single" w:sz="4" w:space="0" w:color="auto"/>
            </w:tcBorders>
            <w:shd w:val="clear" w:color="auto" w:fill="auto"/>
            <w:vAlign w:val="center"/>
            <w:hideMark/>
          </w:tcPr>
          <w:p w14:paraId="3364175C" w14:textId="77777777" w:rsidR="00660B24" w:rsidRPr="00CF547B" w:rsidRDefault="00660B24" w:rsidP="00DA7C84">
            <w:pPr>
              <w:jc w:val="center"/>
              <w:rPr>
                <w:color w:val="000000"/>
                <w:sz w:val="18"/>
                <w:szCs w:val="18"/>
              </w:rPr>
            </w:pPr>
            <w:r w:rsidRPr="00CF547B">
              <w:rPr>
                <w:color w:val="000000"/>
                <w:sz w:val="18"/>
                <w:szCs w:val="18"/>
              </w:rPr>
              <w:t>X2 = 0.3388</w:t>
            </w:r>
          </w:p>
        </w:tc>
        <w:tc>
          <w:tcPr>
            <w:tcW w:w="1584" w:type="dxa"/>
            <w:tcBorders>
              <w:top w:val="nil"/>
              <w:left w:val="nil"/>
              <w:bottom w:val="single" w:sz="4" w:space="0" w:color="auto"/>
              <w:right w:val="single" w:sz="4" w:space="0" w:color="auto"/>
            </w:tcBorders>
            <w:shd w:val="clear" w:color="auto" w:fill="auto"/>
            <w:vAlign w:val="center"/>
            <w:hideMark/>
          </w:tcPr>
          <w:p w14:paraId="21E0EE14" w14:textId="77777777" w:rsidR="00660B24" w:rsidRPr="00CF547B" w:rsidRDefault="00660B24" w:rsidP="00DA7C84">
            <w:pPr>
              <w:jc w:val="center"/>
              <w:rPr>
                <w:color w:val="000000"/>
                <w:sz w:val="18"/>
                <w:szCs w:val="18"/>
              </w:rPr>
            </w:pPr>
            <w:r w:rsidRPr="00CF547B">
              <w:rPr>
                <w:color w:val="000000"/>
                <w:sz w:val="18"/>
                <w:szCs w:val="18"/>
              </w:rPr>
              <w:t>X2 = 0.3699</w:t>
            </w:r>
          </w:p>
        </w:tc>
        <w:tc>
          <w:tcPr>
            <w:tcW w:w="1584" w:type="dxa"/>
            <w:tcBorders>
              <w:top w:val="nil"/>
              <w:left w:val="nil"/>
              <w:bottom w:val="single" w:sz="4" w:space="0" w:color="auto"/>
              <w:right w:val="single" w:sz="4" w:space="0" w:color="auto"/>
            </w:tcBorders>
            <w:shd w:val="clear" w:color="auto" w:fill="auto"/>
            <w:vAlign w:val="center"/>
            <w:hideMark/>
          </w:tcPr>
          <w:p w14:paraId="4D1A3DF2" w14:textId="77777777" w:rsidR="00660B24" w:rsidRPr="00CF547B" w:rsidRDefault="00660B24" w:rsidP="00DA7C84">
            <w:pPr>
              <w:jc w:val="center"/>
              <w:rPr>
                <w:b/>
                <w:bCs/>
                <w:color w:val="000000"/>
                <w:sz w:val="18"/>
                <w:szCs w:val="18"/>
              </w:rPr>
            </w:pPr>
            <w:r w:rsidRPr="00CF547B">
              <w:rPr>
                <w:b/>
                <w:bCs/>
                <w:color w:val="000000"/>
                <w:sz w:val="18"/>
                <w:szCs w:val="18"/>
              </w:rPr>
              <w:t>X2 = 9.7222**</w:t>
            </w:r>
          </w:p>
        </w:tc>
        <w:tc>
          <w:tcPr>
            <w:tcW w:w="1584" w:type="dxa"/>
            <w:tcBorders>
              <w:top w:val="nil"/>
              <w:left w:val="nil"/>
              <w:bottom w:val="single" w:sz="4" w:space="0" w:color="auto"/>
              <w:right w:val="single" w:sz="4" w:space="0" w:color="auto"/>
            </w:tcBorders>
            <w:shd w:val="clear" w:color="auto" w:fill="auto"/>
            <w:vAlign w:val="center"/>
            <w:hideMark/>
          </w:tcPr>
          <w:p w14:paraId="02C74E1A" w14:textId="77777777" w:rsidR="00660B24" w:rsidRPr="00CF547B" w:rsidRDefault="00660B24" w:rsidP="00DA7C84">
            <w:pPr>
              <w:jc w:val="center"/>
              <w:rPr>
                <w:i/>
                <w:iCs/>
                <w:color w:val="000000"/>
                <w:sz w:val="18"/>
                <w:szCs w:val="18"/>
              </w:rPr>
            </w:pPr>
            <w:r w:rsidRPr="00CF547B">
              <w:rPr>
                <w:i/>
                <w:iCs/>
                <w:color w:val="000000"/>
                <w:sz w:val="18"/>
                <w:szCs w:val="18"/>
              </w:rPr>
              <w:t>X2 = 2.9813 #</w:t>
            </w:r>
          </w:p>
        </w:tc>
        <w:tc>
          <w:tcPr>
            <w:tcW w:w="720" w:type="dxa"/>
            <w:tcBorders>
              <w:top w:val="nil"/>
              <w:left w:val="nil"/>
              <w:bottom w:val="single" w:sz="4" w:space="0" w:color="auto"/>
              <w:right w:val="single" w:sz="4" w:space="0" w:color="auto"/>
            </w:tcBorders>
            <w:shd w:val="clear" w:color="auto" w:fill="auto"/>
            <w:vAlign w:val="center"/>
            <w:hideMark/>
          </w:tcPr>
          <w:p w14:paraId="330BDF1D" w14:textId="77777777" w:rsidR="00660B24" w:rsidRPr="00CF547B" w:rsidRDefault="00660B24" w:rsidP="00DA7C84">
            <w:pPr>
              <w:jc w:val="center"/>
              <w:rPr>
                <w:color w:val="000000"/>
                <w:sz w:val="18"/>
                <w:szCs w:val="18"/>
              </w:rPr>
            </w:pPr>
            <w:r w:rsidRPr="00CF547B">
              <w:rPr>
                <w:color w:val="000000"/>
                <w:sz w:val="18"/>
                <w:szCs w:val="18"/>
              </w:rPr>
              <w:t>0.263</w:t>
            </w:r>
          </w:p>
        </w:tc>
        <w:tc>
          <w:tcPr>
            <w:tcW w:w="720" w:type="dxa"/>
            <w:tcBorders>
              <w:top w:val="nil"/>
              <w:left w:val="nil"/>
              <w:bottom w:val="single" w:sz="4" w:space="0" w:color="auto"/>
              <w:right w:val="single" w:sz="4" w:space="0" w:color="auto"/>
            </w:tcBorders>
            <w:shd w:val="clear" w:color="auto" w:fill="auto"/>
            <w:vAlign w:val="center"/>
            <w:hideMark/>
          </w:tcPr>
          <w:p w14:paraId="697B20B2" w14:textId="77777777" w:rsidR="00660B24" w:rsidRPr="00CF547B" w:rsidRDefault="00660B24" w:rsidP="00DA7C84">
            <w:pPr>
              <w:jc w:val="center"/>
              <w:rPr>
                <w:color w:val="000000"/>
                <w:sz w:val="18"/>
                <w:szCs w:val="18"/>
              </w:rPr>
            </w:pPr>
            <w:r w:rsidRPr="00CF547B">
              <w:rPr>
                <w:color w:val="000000"/>
                <w:sz w:val="18"/>
                <w:szCs w:val="18"/>
              </w:rPr>
              <w:t>0.596</w:t>
            </w:r>
          </w:p>
        </w:tc>
      </w:tr>
      <w:tr w:rsidR="00660B24" w:rsidRPr="00CF547B" w14:paraId="48F0980A" w14:textId="77777777" w:rsidTr="00DA7C84">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7021A3B8" w14:textId="77777777" w:rsidR="00660B24" w:rsidRPr="00CF547B" w:rsidRDefault="00660B24" w:rsidP="00DA7C84">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shd w:val="clear" w:color="auto" w:fill="auto"/>
            <w:vAlign w:val="center"/>
            <w:hideMark/>
          </w:tcPr>
          <w:p w14:paraId="5592CAF2" w14:textId="77777777" w:rsidR="00660B24" w:rsidRPr="00CF547B" w:rsidRDefault="00660B24" w:rsidP="00DA7C84">
            <w:pPr>
              <w:jc w:val="center"/>
              <w:rPr>
                <w:color w:val="000000"/>
                <w:sz w:val="18"/>
                <w:szCs w:val="18"/>
              </w:rPr>
            </w:pPr>
            <w:r w:rsidRPr="00CF547B">
              <w:rPr>
                <w:color w:val="000000"/>
                <w:sz w:val="18"/>
                <w:szCs w:val="18"/>
              </w:rPr>
              <w:t>X2 = 0.0247</w:t>
            </w:r>
          </w:p>
        </w:tc>
        <w:tc>
          <w:tcPr>
            <w:tcW w:w="1584" w:type="dxa"/>
            <w:tcBorders>
              <w:top w:val="nil"/>
              <w:left w:val="nil"/>
              <w:bottom w:val="single" w:sz="4" w:space="0" w:color="auto"/>
              <w:right w:val="single" w:sz="4" w:space="0" w:color="auto"/>
            </w:tcBorders>
            <w:shd w:val="clear" w:color="auto" w:fill="auto"/>
            <w:vAlign w:val="center"/>
            <w:hideMark/>
          </w:tcPr>
          <w:p w14:paraId="7B807E8D" w14:textId="77777777" w:rsidR="00660B24" w:rsidRPr="00CF547B" w:rsidRDefault="00660B24" w:rsidP="00DA7C84">
            <w:pPr>
              <w:jc w:val="center"/>
              <w:rPr>
                <w:color w:val="000000"/>
                <w:sz w:val="18"/>
                <w:szCs w:val="18"/>
              </w:rPr>
            </w:pPr>
            <w:r w:rsidRPr="00CF547B">
              <w:rPr>
                <w:color w:val="000000"/>
                <w:sz w:val="18"/>
                <w:szCs w:val="18"/>
              </w:rPr>
              <w:t>X2 = 0.575</w:t>
            </w:r>
          </w:p>
        </w:tc>
        <w:tc>
          <w:tcPr>
            <w:tcW w:w="1584" w:type="dxa"/>
            <w:tcBorders>
              <w:top w:val="nil"/>
              <w:left w:val="nil"/>
              <w:bottom w:val="single" w:sz="4" w:space="0" w:color="auto"/>
              <w:right w:val="single" w:sz="4" w:space="0" w:color="auto"/>
            </w:tcBorders>
            <w:shd w:val="clear" w:color="auto" w:fill="auto"/>
            <w:vAlign w:val="center"/>
            <w:hideMark/>
          </w:tcPr>
          <w:p w14:paraId="0B83E2DC" w14:textId="77777777" w:rsidR="00660B24" w:rsidRPr="00CF547B" w:rsidRDefault="00660B24" w:rsidP="00DA7C84">
            <w:pPr>
              <w:jc w:val="center"/>
              <w:rPr>
                <w:b/>
                <w:bCs/>
                <w:color w:val="000000"/>
                <w:sz w:val="18"/>
                <w:szCs w:val="18"/>
              </w:rPr>
            </w:pPr>
            <w:r w:rsidRPr="00CF547B">
              <w:rPr>
                <w:b/>
                <w:bCs/>
                <w:color w:val="000000"/>
                <w:sz w:val="18"/>
                <w:szCs w:val="18"/>
              </w:rPr>
              <w:t>X2 = 16.8902***</w:t>
            </w:r>
          </w:p>
        </w:tc>
        <w:tc>
          <w:tcPr>
            <w:tcW w:w="1584" w:type="dxa"/>
            <w:tcBorders>
              <w:top w:val="nil"/>
              <w:left w:val="nil"/>
              <w:bottom w:val="single" w:sz="4" w:space="0" w:color="auto"/>
              <w:right w:val="single" w:sz="4" w:space="0" w:color="auto"/>
            </w:tcBorders>
            <w:shd w:val="clear" w:color="auto" w:fill="auto"/>
            <w:vAlign w:val="center"/>
            <w:hideMark/>
          </w:tcPr>
          <w:p w14:paraId="5DA2BA28"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46CC7F20"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E35CC5D"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0EDC82D"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1D254FA0"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3B6C6878"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672A9403" w14:textId="77777777" w:rsidTr="00DA7C84">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5105864F" w14:textId="77777777" w:rsidR="00660B24" w:rsidRPr="00CF547B" w:rsidRDefault="00660B24" w:rsidP="00DA7C84">
            <w:pPr>
              <w:jc w:val="center"/>
              <w:rPr>
                <w:color w:val="000000"/>
                <w:sz w:val="18"/>
                <w:szCs w:val="18"/>
              </w:rPr>
            </w:pPr>
            <w:r w:rsidRPr="00CF547B">
              <w:rPr>
                <w:color w:val="000000"/>
                <w:sz w:val="18"/>
                <w:szCs w:val="18"/>
              </w:rPr>
              <w:t>number of flowering structures</w:t>
            </w:r>
          </w:p>
        </w:tc>
        <w:tc>
          <w:tcPr>
            <w:tcW w:w="1584" w:type="dxa"/>
            <w:tcBorders>
              <w:top w:val="nil"/>
              <w:left w:val="nil"/>
              <w:bottom w:val="single" w:sz="4" w:space="0" w:color="auto"/>
              <w:right w:val="single" w:sz="4" w:space="0" w:color="auto"/>
            </w:tcBorders>
            <w:shd w:val="clear" w:color="auto" w:fill="auto"/>
            <w:vAlign w:val="center"/>
            <w:hideMark/>
          </w:tcPr>
          <w:p w14:paraId="5BFE53E6"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46E5782B"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C3FECC0"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B6A6780"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6C118CF6"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7859B61F"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24ACADBD"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0F91E37C"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6AD0CBE2"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50FEB232" w14:textId="77777777" w:rsidTr="00DA7C84">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677D1B1E" w14:textId="77777777" w:rsidR="00660B24" w:rsidRPr="00CF547B" w:rsidRDefault="00660B24" w:rsidP="00DA7C84">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shd w:val="clear" w:color="auto" w:fill="auto"/>
            <w:vAlign w:val="center"/>
            <w:hideMark/>
          </w:tcPr>
          <w:p w14:paraId="45863A8B" w14:textId="77777777" w:rsidR="00660B24" w:rsidRPr="00CF547B" w:rsidRDefault="00660B24" w:rsidP="00DA7C84">
            <w:pPr>
              <w:jc w:val="center"/>
              <w:rPr>
                <w:color w:val="000000"/>
                <w:sz w:val="18"/>
                <w:szCs w:val="18"/>
              </w:rPr>
            </w:pPr>
            <w:r w:rsidRPr="00CF547B">
              <w:rPr>
                <w:color w:val="000000"/>
                <w:sz w:val="18"/>
                <w:szCs w:val="18"/>
              </w:rPr>
              <w:t>X2 = 0.8824</w:t>
            </w:r>
          </w:p>
        </w:tc>
        <w:tc>
          <w:tcPr>
            <w:tcW w:w="1584" w:type="dxa"/>
            <w:tcBorders>
              <w:top w:val="nil"/>
              <w:left w:val="nil"/>
              <w:bottom w:val="single" w:sz="4" w:space="0" w:color="auto"/>
              <w:right w:val="single" w:sz="4" w:space="0" w:color="auto"/>
            </w:tcBorders>
            <w:shd w:val="clear" w:color="auto" w:fill="auto"/>
            <w:vAlign w:val="center"/>
            <w:hideMark/>
          </w:tcPr>
          <w:p w14:paraId="4980CEDF" w14:textId="77777777" w:rsidR="00660B24" w:rsidRPr="00CF547B" w:rsidRDefault="00660B24" w:rsidP="00DA7C84">
            <w:pPr>
              <w:jc w:val="center"/>
              <w:rPr>
                <w:i/>
                <w:iCs/>
                <w:color w:val="000000"/>
                <w:sz w:val="18"/>
                <w:szCs w:val="18"/>
              </w:rPr>
            </w:pPr>
            <w:r w:rsidRPr="00CF547B">
              <w:rPr>
                <w:i/>
                <w:iCs/>
                <w:color w:val="000000"/>
                <w:sz w:val="18"/>
                <w:szCs w:val="18"/>
              </w:rPr>
              <w:t>X2 = 3.3255 #</w:t>
            </w:r>
          </w:p>
        </w:tc>
        <w:tc>
          <w:tcPr>
            <w:tcW w:w="1584" w:type="dxa"/>
            <w:tcBorders>
              <w:top w:val="nil"/>
              <w:left w:val="nil"/>
              <w:bottom w:val="single" w:sz="4" w:space="0" w:color="auto"/>
              <w:right w:val="single" w:sz="4" w:space="0" w:color="auto"/>
            </w:tcBorders>
            <w:shd w:val="clear" w:color="auto" w:fill="auto"/>
            <w:vAlign w:val="center"/>
            <w:hideMark/>
          </w:tcPr>
          <w:p w14:paraId="6D8D1BD3" w14:textId="77777777" w:rsidR="00660B24" w:rsidRPr="00CF547B" w:rsidRDefault="00660B24" w:rsidP="00DA7C84">
            <w:pPr>
              <w:jc w:val="center"/>
              <w:rPr>
                <w:b/>
                <w:bCs/>
                <w:color w:val="000000"/>
                <w:sz w:val="18"/>
                <w:szCs w:val="18"/>
              </w:rPr>
            </w:pPr>
            <w:r w:rsidRPr="00CF547B">
              <w:rPr>
                <w:b/>
                <w:bCs/>
                <w:color w:val="000000"/>
                <w:sz w:val="18"/>
                <w:szCs w:val="18"/>
              </w:rPr>
              <w:t>X2 = 6.1195*</w:t>
            </w:r>
          </w:p>
        </w:tc>
        <w:tc>
          <w:tcPr>
            <w:tcW w:w="1584" w:type="dxa"/>
            <w:tcBorders>
              <w:top w:val="nil"/>
              <w:left w:val="nil"/>
              <w:bottom w:val="single" w:sz="4" w:space="0" w:color="auto"/>
              <w:right w:val="single" w:sz="4" w:space="0" w:color="auto"/>
            </w:tcBorders>
            <w:shd w:val="clear" w:color="auto" w:fill="auto"/>
            <w:vAlign w:val="center"/>
            <w:hideMark/>
          </w:tcPr>
          <w:p w14:paraId="59714D2F" w14:textId="77777777" w:rsidR="00660B24" w:rsidRPr="00CF547B" w:rsidRDefault="00660B24" w:rsidP="00DA7C84">
            <w:pPr>
              <w:jc w:val="center"/>
              <w:rPr>
                <w:color w:val="000000"/>
                <w:sz w:val="18"/>
                <w:szCs w:val="18"/>
              </w:rPr>
            </w:pPr>
            <w:r w:rsidRPr="00CF547B">
              <w:rPr>
                <w:color w:val="000000"/>
                <w:sz w:val="18"/>
                <w:szCs w:val="18"/>
              </w:rPr>
              <w:t>X2 = 2.0336</w:t>
            </w:r>
          </w:p>
        </w:tc>
        <w:tc>
          <w:tcPr>
            <w:tcW w:w="1584" w:type="dxa"/>
            <w:tcBorders>
              <w:top w:val="nil"/>
              <w:left w:val="nil"/>
              <w:bottom w:val="single" w:sz="4" w:space="0" w:color="auto"/>
              <w:right w:val="single" w:sz="4" w:space="0" w:color="auto"/>
            </w:tcBorders>
            <w:shd w:val="clear" w:color="auto" w:fill="auto"/>
            <w:vAlign w:val="center"/>
            <w:hideMark/>
          </w:tcPr>
          <w:p w14:paraId="6AAAF4B0" w14:textId="77777777" w:rsidR="00660B24" w:rsidRPr="00CF547B" w:rsidRDefault="00660B24" w:rsidP="00DA7C84">
            <w:pPr>
              <w:jc w:val="center"/>
              <w:rPr>
                <w:color w:val="000000"/>
                <w:sz w:val="18"/>
                <w:szCs w:val="18"/>
              </w:rPr>
            </w:pPr>
            <w:r w:rsidRPr="00CF547B">
              <w:rPr>
                <w:color w:val="000000"/>
                <w:sz w:val="18"/>
                <w:szCs w:val="18"/>
              </w:rPr>
              <w:t>X2 = 1.1482</w:t>
            </w:r>
          </w:p>
        </w:tc>
        <w:tc>
          <w:tcPr>
            <w:tcW w:w="1584" w:type="dxa"/>
            <w:tcBorders>
              <w:top w:val="nil"/>
              <w:left w:val="nil"/>
              <w:bottom w:val="single" w:sz="4" w:space="0" w:color="auto"/>
              <w:right w:val="single" w:sz="4" w:space="0" w:color="auto"/>
            </w:tcBorders>
            <w:shd w:val="clear" w:color="auto" w:fill="auto"/>
            <w:vAlign w:val="center"/>
            <w:hideMark/>
          </w:tcPr>
          <w:p w14:paraId="3B7A045D" w14:textId="77777777" w:rsidR="00660B24" w:rsidRPr="00CF547B" w:rsidRDefault="00660B24" w:rsidP="00DA7C84">
            <w:pPr>
              <w:jc w:val="center"/>
              <w:rPr>
                <w:i/>
                <w:iCs/>
                <w:color w:val="000000"/>
                <w:sz w:val="18"/>
                <w:szCs w:val="18"/>
              </w:rPr>
            </w:pPr>
            <w:r w:rsidRPr="00CF547B">
              <w:rPr>
                <w:i/>
                <w:iCs/>
                <w:color w:val="000000"/>
                <w:sz w:val="18"/>
                <w:szCs w:val="18"/>
              </w:rPr>
              <w:t>X2 = 2.8731 #</w:t>
            </w:r>
          </w:p>
        </w:tc>
        <w:tc>
          <w:tcPr>
            <w:tcW w:w="1584" w:type="dxa"/>
            <w:tcBorders>
              <w:top w:val="nil"/>
              <w:left w:val="nil"/>
              <w:bottom w:val="single" w:sz="4" w:space="0" w:color="auto"/>
              <w:right w:val="single" w:sz="4" w:space="0" w:color="auto"/>
            </w:tcBorders>
            <w:shd w:val="clear" w:color="auto" w:fill="auto"/>
            <w:vAlign w:val="center"/>
            <w:hideMark/>
          </w:tcPr>
          <w:p w14:paraId="53064A5C" w14:textId="77777777" w:rsidR="00660B24" w:rsidRPr="00CF547B" w:rsidRDefault="00660B24" w:rsidP="00DA7C84">
            <w:pPr>
              <w:jc w:val="center"/>
              <w:rPr>
                <w:color w:val="000000"/>
                <w:sz w:val="18"/>
                <w:szCs w:val="18"/>
              </w:rPr>
            </w:pPr>
            <w:r w:rsidRPr="00CF547B">
              <w:rPr>
                <w:color w:val="000000"/>
                <w:sz w:val="18"/>
                <w:szCs w:val="18"/>
              </w:rPr>
              <w:t>X2 = 1.2142</w:t>
            </w:r>
          </w:p>
        </w:tc>
        <w:tc>
          <w:tcPr>
            <w:tcW w:w="720" w:type="dxa"/>
            <w:tcBorders>
              <w:top w:val="nil"/>
              <w:left w:val="nil"/>
              <w:bottom w:val="single" w:sz="4" w:space="0" w:color="auto"/>
              <w:right w:val="single" w:sz="4" w:space="0" w:color="auto"/>
            </w:tcBorders>
            <w:shd w:val="clear" w:color="auto" w:fill="auto"/>
            <w:vAlign w:val="center"/>
            <w:hideMark/>
          </w:tcPr>
          <w:p w14:paraId="335F9ED0" w14:textId="77777777" w:rsidR="00660B24" w:rsidRPr="00CF547B" w:rsidRDefault="00660B24" w:rsidP="00DA7C84">
            <w:pPr>
              <w:jc w:val="center"/>
              <w:rPr>
                <w:color w:val="000000"/>
                <w:sz w:val="18"/>
                <w:szCs w:val="18"/>
              </w:rPr>
            </w:pPr>
            <w:r w:rsidRPr="00CF547B">
              <w:rPr>
                <w:color w:val="000000"/>
                <w:sz w:val="18"/>
                <w:szCs w:val="18"/>
              </w:rPr>
              <w:t>0.305</w:t>
            </w:r>
          </w:p>
        </w:tc>
        <w:tc>
          <w:tcPr>
            <w:tcW w:w="720" w:type="dxa"/>
            <w:tcBorders>
              <w:top w:val="nil"/>
              <w:left w:val="nil"/>
              <w:bottom w:val="single" w:sz="4" w:space="0" w:color="auto"/>
              <w:right w:val="single" w:sz="4" w:space="0" w:color="auto"/>
            </w:tcBorders>
            <w:shd w:val="clear" w:color="auto" w:fill="auto"/>
            <w:vAlign w:val="center"/>
            <w:hideMark/>
          </w:tcPr>
          <w:p w14:paraId="765C60E9" w14:textId="77777777" w:rsidR="00660B24" w:rsidRPr="00CF547B" w:rsidRDefault="00660B24" w:rsidP="00DA7C84">
            <w:pPr>
              <w:jc w:val="center"/>
              <w:rPr>
                <w:color w:val="000000"/>
                <w:sz w:val="18"/>
                <w:szCs w:val="18"/>
              </w:rPr>
            </w:pPr>
            <w:r w:rsidRPr="00CF547B">
              <w:rPr>
                <w:color w:val="000000"/>
                <w:sz w:val="18"/>
                <w:szCs w:val="18"/>
              </w:rPr>
              <w:t>0.000*</w:t>
            </w:r>
          </w:p>
        </w:tc>
      </w:tr>
      <w:tr w:rsidR="00660B24" w:rsidRPr="00CF547B" w14:paraId="58D0EE55" w14:textId="77777777" w:rsidTr="00DA7C84">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5607030D" w14:textId="77777777" w:rsidR="00660B24" w:rsidRPr="00CF547B" w:rsidRDefault="00660B24" w:rsidP="00DA7C84">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shd w:val="clear" w:color="auto" w:fill="auto"/>
            <w:vAlign w:val="center"/>
            <w:hideMark/>
          </w:tcPr>
          <w:p w14:paraId="660CF039" w14:textId="77777777" w:rsidR="00660B24" w:rsidRPr="00CF547B" w:rsidRDefault="00660B24" w:rsidP="00DA7C84">
            <w:pPr>
              <w:jc w:val="center"/>
              <w:rPr>
                <w:b/>
                <w:bCs/>
                <w:color w:val="000000"/>
                <w:sz w:val="18"/>
                <w:szCs w:val="18"/>
              </w:rPr>
            </w:pPr>
            <w:r w:rsidRPr="00CF547B">
              <w:rPr>
                <w:b/>
                <w:bCs/>
                <w:color w:val="000000"/>
                <w:sz w:val="18"/>
                <w:szCs w:val="18"/>
              </w:rPr>
              <w:t>X2 = 23.078***</w:t>
            </w:r>
          </w:p>
        </w:tc>
        <w:tc>
          <w:tcPr>
            <w:tcW w:w="1584" w:type="dxa"/>
            <w:tcBorders>
              <w:top w:val="nil"/>
              <w:left w:val="nil"/>
              <w:bottom w:val="single" w:sz="4" w:space="0" w:color="auto"/>
              <w:right w:val="single" w:sz="4" w:space="0" w:color="auto"/>
            </w:tcBorders>
            <w:shd w:val="clear" w:color="auto" w:fill="auto"/>
            <w:vAlign w:val="center"/>
            <w:hideMark/>
          </w:tcPr>
          <w:p w14:paraId="1968A722" w14:textId="77777777" w:rsidR="00660B24" w:rsidRPr="00CF547B" w:rsidRDefault="00660B24" w:rsidP="00DA7C84">
            <w:pPr>
              <w:jc w:val="center"/>
              <w:rPr>
                <w:b/>
                <w:bCs/>
                <w:color w:val="000000"/>
                <w:sz w:val="18"/>
                <w:szCs w:val="18"/>
              </w:rPr>
            </w:pPr>
            <w:r w:rsidRPr="00CF547B">
              <w:rPr>
                <w:b/>
                <w:bCs/>
                <w:color w:val="000000"/>
                <w:sz w:val="18"/>
                <w:szCs w:val="18"/>
              </w:rPr>
              <w:t>X2 = 10.632**</w:t>
            </w:r>
          </w:p>
        </w:tc>
        <w:tc>
          <w:tcPr>
            <w:tcW w:w="1584" w:type="dxa"/>
            <w:tcBorders>
              <w:top w:val="nil"/>
              <w:left w:val="nil"/>
              <w:bottom w:val="single" w:sz="4" w:space="0" w:color="auto"/>
              <w:right w:val="single" w:sz="4" w:space="0" w:color="auto"/>
            </w:tcBorders>
            <w:shd w:val="clear" w:color="auto" w:fill="auto"/>
            <w:vAlign w:val="center"/>
            <w:hideMark/>
          </w:tcPr>
          <w:p w14:paraId="5EE07075" w14:textId="77777777" w:rsidR="00660B24" w:rsidRPr="00CF547B" w:rsidRDefault="00660B24" w:rsidP="00DA7C84">
            <w:pPr>
              <w:jc w:val="center"/>
              <w:rPr>
                <w:b/>
                <w:bCs/>
                <w:color w:val="000000"/>
                <w:sz w:val="18"/>
                <w:szCs w:val="18"/>
              </w:rPr>
            </w:pPr>
            <w:r w:rsidRPr="00CF547B">
              <w:rPr>
                <w:b/>
                <w:bCs/>
                <w:color w:val="000000"/>
                <w:sz w:val="18"/>
                <w:szCs w:val="18"/>
              </w:rPr>
              <w:t>X2 = 15.949***</w:t>
            </w:r>
          </w:p>
        </w:tc>
        <w:tc>
          <w:tcPr>
            <w:tcW w:w="1584" w:type="dxa"/>
            <w:tcBorders>
              <w:top w:val="nil"/>
              <w:left w:val="nil"/>
              <w:bottom w:val="single" w:sz="4" w:space="0" w:color="auto"/>
              <w:right w:val="single" w:sz="4" w:space="0" w:color="auto"/>
            </w:tcBorders>
            <w:shd w:val="clear" w:color="auto" w:fill="auto"/>
            <w:vAlign w:val="center"/>
            <w:hideMark/>
          </w:tcPr>
          <w:p w14:paraId="63471FAE"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3A97349F"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55CA8C81"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shd w:val="clear" w:color="auto" w:fill="auto"/>
            <w:vAlign w:val="center"/>
            <w:hideMark/>
          </w:tcPr>
          <w:p w14:paraId="567D1B69"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1891703A"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1E8B15D2"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4276162C" w14:textId="77777777" w:rsidTr="00DA7C84">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625412EF" w14:textId="77777777" w:rsidR="00660B24" w:rsidRPr="00CF547B" w:rsidRDefault="00660B24" w:rsidP="00DA7C84">
            <w:pPr>
              <w:jc w:val="center"/>
              <w:rPr>
                <w:color w:val="000000"/>
                <w:sz w:val="18"/>
                <w:szCs w:val="18"/>
              </w:rPr>
            </w:pPr>
            <w:r w:rsidRPr="00CF547B">
              <w:rPr>
                <w:color w:val="000000"/>
                <w:sz w:val="18"/>
                <w:szCs w:val="18"/>
              </w:rPr>
              <w:t>seed number</w:t>
            </w:r>
          </w:p>
        </w:tc>
        <w:tc>
          <w:tcPr>
            <w:tcW w:w="1584" w:type="dxa"/>
            <w:tcBorders>
              <w:top w:val="nil"/>
              <w:left w:val="nil"/>
              <w:bottom w:val="single" w:sz="4" w:space="0" w:color="auto"/>
              <w:right w:val="single" w:sz="4" w:space="0" w:color="auto"/>
            </w:tcBorders>
            <w:shd w:val="clear" w:color="auto" w:fill="auto"/>
            <w:vAlign w:val="center"/>
            <w:hideMark/>
          </w:tcPr>
          <w:p w14:paraId="4E6755C8" w14:textId="77777777" w:rsidR="00660B24" w:rsidRPr="00CF547B" w:rsidRDefault="00660B24" w:rsidP="00DA7C84">
            <w:pPr>
              <w:jc w:val="center"/>
              <w:rPr>
                <w:b/>
                <w:bCs/>
                <w:color w:val="000000"/>
                <w:sz w:val="18"/>
                <w:szCs w:val="18"/>
              </w:rPr>
            </w:pPr>
            <w:r w:rsidRPr="00CF547B">
              <w:rPr>
                <w:b/>
                <w:bCs/>
                <w:color w:val="000000"/>
                <w:sz w:val="18"/>
                <w:szCs w:val="18"/>
              </w:rPr>
              <w:t>X2 = 3.8636*</w:t>
            </w:r>
          </w:p>
        </w:tc>
        <w:tc>
          <w:tcPr>
            <w:tcW w:w="1584" w:type="dxa"/>
            <w:tcBorders>
              <w:top w:val="nil"/>
              <w:left w:val="nil"/>
              <w:bottom w:val="single" w:sz="4" w:space="0" w:color="auto"/>
              <w:right w:val="single" w:sz="4" w:space="0" w:color="auto"/>
            </w:tcBorders>
            <w:shd w:val="clear" w:color="auto" w:fill="auto"/>
            <w:vAlign w:val="center"/>
            <w:hideMark/>
          </w:tcPr>
          <w:p w14:paraId="6D52B644" w14:textId="77777777" w:rsidR="00660B24" w:rsidRPr="00CF547B" w:rsidRDefault="00660B24" w:rsidP="00DA7C84">
            <w:pPr>
              <w:jc w:val="center"/>
              <w:rPr>
                <w:color w:val="000000"/>
                <w:sz w:val="18"/>
                <w:szCs w:val="18"/>
              </w:rPr>
            </w:pPr>
            <w:r w:rsidRPr="00CF547B">
              <w:rPr>
                <w:color w:val="000000"/>
                <w:sz w:val="18"/>
                <w:szCs w:val="18"/>
              </w:rPr>
              <w:t>X2 = 1.879</w:t>
            </w:r>
          </w:p>
        </w:tc>
        <w:tc>
          <w:tcPr>
            <w:tcW w:w="1584" w:type="dxa"/>
            <w:tcBorders>
              <w:top w:val="nil"/>
              <w:left w:val="nil"/>
              <w:bottom w:val="single" w:sz="4" w:space="0" w:color="auto"/>
              <w:right w:val="single" w:sz="4" w:space="0" w:color="auto"/>
            </w:tcBorders>
            <w:shd w:val="clear" w:color="auto" w:fill="auto"/>
            <w:vAlign w:val="center"/>
            <w:hideMark/>
          </w:tcPr>
          <w:p w14:paraId="19273C07" w14:textId="77777777" w:rsidR="00660B24" w:rsidRPr="00CF547B" w:rsidRDefault="00660B24" w:rsidP="00DA7C84">
            <w:pPr>
              <w:jc w:val="center"/>
              <w:rPr>
                <w:color w:val="000000"/>
                <w:sz w:val="18"/>
                <w:szCs w:val="18"/>
              </w:rPr>
            </w:pPr>
            <w:r w:rsidRPr="00CF547B">
              <w:rPr>
                <w:color w:val="000000"/>
                <w:sz w:val="18"/>
                <w:szCs w:val="18"/>
              </w:rPr>
              <w:t>X2 = 0.0613</w:t>
            </w:r>
          </w:p>
        </w:tc>
        <w:tc>
          <w:tcPr>
            <w:tcW w:w="1584" w:type="dxa"/>
            <w:tcBorders>
              <w:top w:val="nil"/>
              <w:left w:val="nil"/>
              <w:bottom w:val="single" w:sz="4" w:space="0" w:color="auto"/>
              <w:right w:val="single" w:sz="4" w:space="0" w:color="auto"/>
            </w:tcBorders>
            <w:shd w:val="clear" w:color="auto" w:fill="auto"/>
            <w:vAlign w:val="center"/>
            <w:hideMark/>
          </w:tcPr>
          <w:p w14:paraId="11368C9F" w14:textId="77777777" w:rsidR="00660B24" w:rsidRPr="00CF547B" w:rsidRDefault="00660B24" w:rsidP="00DA7C84">
            <w:pPr>
              <w:jc w:val="center"/>
              <w:rPr>
                <w:b/>
                <w:bCs/>
                <w:color w:val="000000"/>
                <w:sz w:val="18"/>
                <w:szCs w:val="18"/>
              </w:rPr>
            </w:pPr>
            <w:r w:rsidRPr="00CF547B">
              <w:rPr>
                <w:b/>
                <w:bCs/>
                <w:color w:val="000000"/>
                <w:sz w:val="18"/>
                <w:szCs w:val="18"/>
              </w:rPr>
              <w:t>X2 = 5.2154*</w:t>
            </w:r>
          </w:p>
        </w:tc>
        <w:tc>
          <w:tcPr>
            <w:tcW w:w="1584" w:type="dxa"/>
            <w:tcBorders>
              <w:top w:val="nil"/>
              <w:left w:val="nil"/>
              <w:bottom w:val="single" w:sz="4" w:space="0" w:color="auto"/>
              <w:right w:val="single" w:sz="4" w:space="0" w:color="auto"/>
            </w:tcBorders>
            <w:shd w:val="clear" w:color="auto" w:fill="auto"/>
            <w:vAlign w:val="center"/>
            <w:hideMark/>
          </w:tcPr>
          <w:p w14:paraId="74BD6C73" w14:textId="77777777" w:rsidR="00660B24" w:rsidRPr="00CF547B" w:rsidRDefault="00660B24" w:rsidP="00DA7C84">
            <w:pPr>
              <w:jc w:val="center"/>
              <w:rPr>
                <w:color w:val="000000"/>
                <w:sz w:val="18"/>
                <w:szCs w:val="18"/>
              </w:rPr>
            </w:pPr>
            <w:r w:rsidRPr="00CF547B">
              <w:rPr>
                <w:color w:val="000000"/>
                <w:sz w:val="18"/>
                <w:szCs w:val="18"/>
              </w:rPr>
              <w:t>X2 = 0.0259</w:t>
            </w:r>
          </w:p>
        </w:tc>
        <w:tc>
          <w:tcPr>
            <w:tcW w:w="1584" w:type="dxa"/>
            <w:tcBorders>
              <w:top w:val="nil"/>
              <w:left w:val="nil"/>
              <w:bottom w:val="single" w:sz="4" w:space="0" w:color="auto"/>
              <w:right w:val="single" w:sz="4" w:space="0" w:color="auto"/>
            </w:tcBorders>
            <w:shd w:val="clear" w:color="auto" w:fill="auto"/>
            <w:vAlign w:val="center"/>
            <w:hideMark/>
          </w:tcPr>
          <w:p w14:paraId="21F67CED" w14:textId="77777777" w:rsidR="00660B24" w:rsidRPr="00CF547B" w:rsidRDefault="00660B24" w:rsidP="00DA7C84">
            <w:pPr>
              <w:jc w:val="center"/>
              <w:rPr>
                <w:color w:val="000000"/>
                <w:sz w:val="18"/>
                <w:szCs w:val="18"/>
              </w:rPr>
            </w:pPr>
            <w:r w:rsidRPr="00CF547B">
              <w:rPr>
                <w:color w:val="000000"/>
                <w:sz w:val="18"/>
                <w:szCs w:val="18"/>
              </w:rPr>
              <w:t>X2 = 0.2191</w:t>
            </w:r>
          </w:p>
        </w:tc>
        <w:tc>
          <w:tcPr>
            <w:tcW w:w="1584" w:type="dxa"/>
            <w:tcBorders>
              <w:top w:val="nil"/>
              <w:left w:val="nil"/>
              <w:bottom w:val="single" w:sz="4" w:space="0" w:color="auto"/>
              <w:right w:val="single" w:sz="4" w:space="0" w:color="auto"/>
            </w:tcBorders>
            <w:shd w:val="clear" w:color="auto" w:fill="auto"/>
            <w:vAlign w:val="center"/>
            <w:hideMark/>
          </w:tcPr>
          <w:p w14:paraId="08236166" w14:textId="77777777" w:rsidR="00660B24" w:rsidRPr="00CF547B" w:rsidRDefault="00660B24" w:rsidP="00DA7C84">
            <w:pPr>
              <w:jc w:val="center"/>
              <w:rPr>
                <w:color w:val="000000"/>
                <w:sz w:val="18"/>
                <w:szCs w:val="18"/>
              </w:rPr>
            </w:pPr>
            <w:r w:rsidRPr="00CF547B">
              <w:rPr>
                <w:color w:val="000000"/>
                <w:sz w:val="18"/>
                <w:szCs w:val="18"/>
              </w:rPr>
              <w:t>X2 = 0.6711</w:t>
            </w:r>
          </w:p>
        </w:tc>
        <w:tc>
          <w:tcPr>
            <w:tcW w:w="720" w:type="dxa"/>
            <w:tcBorders>
              <w:top w:val="nil"/>
              <w:left w:val="nil"/>
              <w:bottom w:val="single" w:sz="4" w:space="0" w:color="auto"/>
              <w:right w:val="single" w:sz="4" w:space="0" w:color="auto"/>
            </w:tcBorders>
            <w:shd w:val="clear" w:color="auto" w:fill="auto"/>
            <w:vAlign w:val="center"/>
            <w:hideMark/>
          </w:tcPr>
          <w:p w14:paraId="505C3C9A" w14:textId="77777777" w:rsidR="00660B24" w:rsidRPr="00CF547B" w:rsidRDefault="00660B24" w:rsidP="00DA7C84">
            <w:pPr>
              <w:jc w:val="center"/>
              <w:rPr>
                <w:color w:val="000000"/>
                <w:sz w:val="18"/>
                <w:szCs w:val="18"/>
              </w:rPr>
            </w:pPr>
            <w:r w:rsidRPr="00CF547B">
              <w:rPr>
                <w:color w:val="000000"/>
                <w:sz w:val="18"/>
                <w:szCs w:val="18"/>
              </w:rPr>
              <w:t>0.270</w:t>
            </w:r>
          </w:p>
        </w:tc>
        <w:tc>
          <w:tcPr>
            <w:tcW w:w="720" w:type="dxa"/>
            <w:tcBorders>
              <w:top w:val="nil"/>
              <w:left w:val="nil"/>
              <w:bottom w:val="single" w:sz="4" w:space="0" w:color="auto"/>
              <w:right w:val="single" w:sz="4" w:space="0" w:color="auto"/>
            </w:tcBorders>
            <w:shd w:val="clear" w:color="auto" w:fill="auto"/>
            <w:vAlign w:val="center"/>
            <w:hideMark/>
          </w:tcPr>
          <w:p w14:paraId="7D8DC2C6" w14:textId="77777777" w:rsidR="00660B24" w:rsidRPr="00CF547B" w:rsidRDefault="00660B24" w:rsidP="00DA7C84">
            <w:pPr>
              <w:jc w:val="center"/>
              <w:rPr>
                <w:color w:val="000000"/>
                <w:sz w:val="18"/>
                <w:szCs w:val="18"/>
              </w:rPr>
            </w:pPr>
            <w:r w:rsidRPr="00CF547B">
              <w:rPr>
                <w:color w:val="000000"/>
                <w:sz w:val="18"/>
                <w:szCs w:val="18"/>
              </w:rPr>
              <w:t>0.270</w:t>
            </w:r>
          </w:p>
        </w:tc>
      </w:tr>
      <w:tr w:rsidR="00660B24" w:rsidRPr="00CF547B" w14:paraId="1754CDD6" w14:textId="77777777" w:rsidTr="00DA7C84">
        <w:trPr>
          <w:trHeight w:val="288"/>
        </w:trPr>
        <w:tc>
          <w:tcPr>
            <w:tcW w:w="1697" w:type="dxa"/>
            <w:tcBorders>
              <w:top w:val="nil"/>
              <w:left w:val="single" w:sz="4" w:space="0" w:color="auto"/>
              <w:bottom w:val="single" w:sz="4" w:space="0" w:color="auto"/>
              <w:right w:val="single" w:sz="4" w:space="0" w:color="auto"/>
            </w:tcBorders>
            <w:shd w:val="clear" w:color="auto" w:fill="auto"/>
            <w:vAlign w:val="center"/>
            <w:hideMark/>
          </w:tcPr>
          <w:p w14:paraId="473D7392" w14:textId="77777777" w:rsidR="00660B24" w:rsidRPr="00CF547B" w:rsidRDefault="00660B24" w:rsidP="00DA7C84">
            <w:pPr>
              <w:jc w:val="center"/>
              <w:rPr>
                <w:color w:val="000000"/>
                <w:sz w:val="18"/>
                <w:szCs w:val="18"/>
              </w:rPr>
            </w:pPr>
            <w:proofErr w:type="spellStart"/>
            <w:r>
              <w:rPr>
                <w:color w:val="000000"/>
                <w:sz w:val="18"/>
                <w:szCs w:val="18"/>
              </w:rPr>
              <w:t>d</w:t>
            </w:r>
            <w:r w:rsidRPr="00CF547B">
              <w:rPr>
                <w:color w:val="000000"/>
                <w:sz w:val="18"/>
                <w:szCs w:val="18"/>
              </w:rPr>
              <w:t>f</w:t>
            </w:r>
            <w:proofErr w:type="spellEnd"/>
          </w:p>
        </w:tc>
        <w:tc>
          <w:tcPr>
            <w:tcW w:w="1584" w:type="dxa"/>
            <w:tcBorders>
              <w:top w:val="nil"/>
              <w:left w:val="nil"/>
              <w:bottom w:val="single" w:sz="4" w:space="0" w:color="auto"/>
              <w:right w:val="single" w:sz="4" w:space="0" w:color="auto"/>
            </w:tcBorders>
            <w:shd w:val="clear" w:color="auto" w:fill="auto"/>
            <w:vAlign w:val="center"/>
            <w:hideMark/>
          </w:tcPr>
          <w:p w14:paraId="1B877CDC" w14:textId="77777777" w:rsidR="00660B24" w:rsidRPr="00CF547B" w:rsidRDefault="00660B24"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37CDCF13" w14:textId="77777777" w:rsidR="00660B24" w:rsidRPr="00CF547B" w:rsidRDefault="00660B24"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6D8DECDB" w14:textId="77777777" w:rsidR="00660B24" w:rsidRPr="00CF547B" w:rsidRDefault="00660B24"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78C48F68" w14:textId="77777777" w:rsidR="00660B24" w:rsidRPr="00CF547B" w:rsidRDefault="00660B24"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27BE80BE" w14:textId="77777777" w:rsidR="00660B24" w:rsidRPr="00CF547B" w:rsidRDefault="00660B24"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525DCB85" w14:textId="77777777" w:rsidR="00660B24" w:rsidRPr="00CF547B" w:rsidRDefault="00660B24"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shd w:val="clear" w:color="auto" w:fill="auto"/>
            <w:vAlign w:val="center"/>
            <w:hideMark/>
          </w:tcPr>
          <w:p w14:paraId="735586A1" w14:textId="77777777" w:rsidR="00660B24" w:rsidRPr="00CF547B" w:rsidRDefault="00660B24" w:rsidP="00DA7C84">
            <w:pPr>
              <w:jc w:val="center"/>
              <w:rPr>
                <w:color w:val="000000"/>
                <w:sz w:val="18"/>
                <w:szCs w:val="18"/>
              </w:rPr>
            </w:pPr>
            <w:r w:rsidRPr="00CF547B">
              <w:rPr>
                <w:color w:val="000000"/>
                <w:sz w:val="18"/>
                <w:szCs w:val="18"/>
              </w:rPr>
              <w:t>1</w:t>
            </w:r>
          </w:p>
        </w:tc>
        <w:tc>
          <w:tcPr>
            <w:tcW w:w="720" w:type="dxa"/>
            <w:tcBorders>
              <w:top w:val="nil"/>
              <w:left w:val="nil"/>
              <w:bottom w:val="single" w:sz="4" w:space="0" w:color="auto"/>
              <w:right w:val="single" w:sz="4" w:space="0" w:color="auto"/>
            </w:tcBorders>
            <w:shd w:val="clear" w:color="auto" w:fill="auto"/>
            <w:vAlign w:val="center"/>
            <w:hideMark/>
          </w:tcPr>
          <w:p w14:paraId="331ABC1C"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shd w:val="clear" w:color="auto" w:fill="auto"/>
            <w:vAlign w:val="center"/>
            <w:hideMark/>
          </w:tcPr>
          <w:p w14:paraId="23AF4E1F" w14:textId="77777777" w:rsidR="00660B24" w:rsidRPr="00CF547B" w:rsidRDefault="00660B24" w:rsidP="00DA7C84">
            <w:pPr>
              <w:jc w:val="center"/>
              <w:rPr>
                <w:color w:val="000000"/>
                <w:sz w:val="18"/>
                <w:szCs w:val="18"/>
              </w:rPr>
            </w:pPr>
            <w:r w:rsidRPr="00CF547B">
              <w:rPr>
                <w:color w:val="000000"/>
                <w:sz w:val="18"/>
                <w:szCs w:val="18"/>
              </w:rPr>
              <w:t> </w:t>
            </w:r>
          </w:p>
        </w:tc>
      </w:tr>
    </w:tbl>
    <w:p w14:paraId="2B6944AA" w14:textId="77777777" w:rsidR="00660B24" w:rsidRPr="00C25F1C" w:rsidRDefault="00660B24" w:rsidP="00660B24">
      <w:pPr>
        <w:spacing w:line="360" w:lineRule="auto"/>
        <w:rPr>
          <w:rFonts w:asciiTheme="minorHAnsi" w:hAnsiTheme="minorHAnsi" w:cstheme="minorHAnsi"/>
        </w:rPr>
        <w:sectPr w:rsidR="00660B24" w:rsidRPr="00C25F1C" w:rsidSect="00284CA5">
          <w:pgSz w:w="15840" w:h="12240" w:orient="landscape"/>
          <w:pgMar w:top="1440" w:right="1440" w:bottom="1440" w:left="1440" w:header="720" w:footer="720" w:gutter="0"/>
          <w:lnNumType w:countBy="1" w:restart="continuous"/>
          <w:cols w:space="720"/>
          <w:docGrid w:linePitch="360"/>
        </w:sectPr>
      </w:pPr>
    </w:p>
    <w:p w14:paraId="6785AF95" w14:textId="77777777" w:rsidR="00660B24" w:rsidRPr="00456D59" w:rsidRDefault="00660B24" w:rsidP="00660B24">
      <w:r w:rsidRPr="00456D59">
        <w:rPr>
          <w:b/>
          <w:bCs/>
        </w:rPr>
        <w:lastRenderedPageBreak/>
        <w:t>Table 3</w:t>
      </w:r>
      <w:r w:rsidRPr="00456D59">
        <w:t>. Results of linear regressions testing for relationships between fitness traits and transgenerational RDPI (CC-DD) of a) performance traits and b) home site spring VPD CV. Shown are the R</w:t>
      </w:r>
      <w:r w:rsidRPr="00456D59">
        <w:rPr>
          <w:vertAlign w:val="superscript"/>
        </w:rPr>
        <w:t>2</w:t>
      </w:r>
      <w:r w:rsidRPr="00456D59">
        <w:t xml:space="preserve">-values. P values = </w:t>
      </w:r>
      <w:r w:rsidRPr="00AA5CE2">
        <w:rPr>
          <w:i/>
          <w:iCs/>
          <w:vertAlign w:val="superscript"/>
        </w:rPr>
        <w:t>#</w:t>
      </w:r>
      <w:r w:rsidRPr="00AA5CE2">
        <w:rPr>
          <w:i/>
          <w:iCs/>
        </w:rPr>
        <w:t>P</w:t>
      </w:r>
      <w:r w:rsidRPr="00AA5CE2">
        <w:t xml:space="preserve"> &lt; 0.1&lt; 0.1; *P</w:t>
      </w:r>
      <w:r w:rsidRPr="00456D59">
        <w:t xml:space="preserve"> &lt; 0.05; **</w:t>
      </w:r>
      <w:r>
        <w:t>P</w:t>
      </w:r>
      <w:r w:rsidRPr="00456D59">
        <w:t xml:space="preserve"> &lt; 0.01; ***</w:t>
      </w:r>
      <w:r>
        <w:t>P</w:t>
      </w:r>
      <w:r w:rsidRPr="00456D59">
        <w:t xml:space="preserve"> &lt; 0.001. Signiﬁcant terms are shown in bold; terms in italics are marginally signiﬁcant. </w:t>
      </w:r>
    </w:p>
    <w:p w14:paraId="0EADE6BC" w14:textId="77777777" w:rsidR="00660B24" w:rsidRPr="00C25F1C" w:rsidRDefault="00660B24" w:rsidP="00660B24">
      <w:pPr>
        <w:rPr>
          <w:rFonts w:asciiTheme="minorHAnsi" w:hAnsiTheme="minorHAnsi" w:cstheme="minorHAnsi"/>
        </w:rPr>
      </w:pPr>
    </w:p>
    <w:tbl>
      <w:tblPr>
        <w:tblW w:w="6100" w:type="dxa"/>
        <w:tblLook w:val="04A0" w:firstRow="1" w:lastRow="0" w:firstColumn="1" w:lastColumn="0" w:noHBand="0" w:noVBand="1"/>
      </w:tblPr>
      <w:tblGrid>
        <w:gridCol w:w="900"/>
        <w:gridCol w:w="1300"/>
        <w:gridCol w:w="1300"/>
        <w:gridCol w:w="1300"/>
        <w:gridCol w:w="1300"/>
      </w:tblGrid>
      <w:tr w:rsidR="00660B24" w:rsidRPr="007E02BC" w14:paraId="7946AE4F" w14:textId="77777777" w:rsidTr="00DA7C84">
        <w:trPr>
          <w:trHeight w:val="560"/>
        </w:trPr>
        <w:tc>
          <w:tcPr>
            <w:tcW w:w="900" w:type="dxa"/>
            <w:tcBorders>
              <w:top w:val="single" w:sz="4" w:space="0" w:color="auto"/>
              <w:left w:val="single" w:sz="4" w:space="0" w:color="auto"/>
              <w:bottom w:val="single" w:sz="4" w:space="0" w:color="auto"/>
              <w:right w:val="nil"/>
            </w:tcBorders>
            <w:shd w:val="clear" w:color="000000" w:fill="D9D9D9"/>
            <w:vAlign w:val="center"/>
            <w:hideMark/>
          </w:tcPr>
          <w:p w14:paraId="40797A96" w14:textId="77777777" w:rsidR="00660B24" w:rsidRPr="007E02BC" w:rsidRDefault="00660B24" w:rsidP="00DA7C84">
            <w:pPr>
              <w:jc w:val="center"/>
              <w:rPr>
                <w:b/>
                <w:bCs/>
                <w:color w:val="000000"/>
                <w:sz w:val="20"/>
                <w:szCs w:val="20"/>
              </w:rPr>
            </w:pPr>
            <w:r w:rsidRPr="007E02BC">
              <w:rPr>
                <w:b/>
                <w:bCs/>
                <w:color w:val="000000"/>
                <w:sz w:val="20"/>
                <w:szCs w:val="20"/>
              </w:rPr>
              <w:t> </w:t>
            </w:r>
          </w:p>
        </w:tc>
        <w:tc>
          <w:tcPr>
            <w:tcW w:w="130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0F60A07D" w14:textId="77777777" w:rsidR="00660B24" w:rsidRPr="007E02BC" w:rsidRDefault="00660B24" w:rsidP="00DA7C84">
            <w:pPr>
              <w:jc w:val="center"/>
              <w:rPr>
                <w:color w:val="000000"/>
                <w:sz w:val="20"/>
                <w:szCs w:val="20"/>
              </w:rPr>
            </w:pPr>
            <w:r w:rsidRPr="00600404">
              <w:rPr>
                <w:b/>
                <w:bCs/>
                <w:color w:val="000000"/>
                <w:sz w:val="20"/>
                <w:szCs w:val="20"/>
              </w:rPr>
              <w:t>a)</w:t>
            </w:r>
            <w:r w:rsidRPr="007E02BC">
              <w:rPr>
                <w:color w:val="000000"/>
                <w:sz w:val="20"/>
                <w:szCs w:val="20"/>
              </w:rPr>
              <w:t xml:space="preserve"> seed number</w:t>
            </w:r>
          </w:p>
        </w:tc>
        <w:tc>
          <w:tcPr>
            <w:tcW w:w="1300" w:type="dxa"/>
            <w:tcBorders>
              <w:top w:val="single" w:sz="4" w:space="0" w:color="auto"/>
              <w:left w:val="nil"/>
              <w:bottom w:val="single" w:sz="4" w:space="0" w:color="auto"/>
              <w:right w:val="single" w:sz="4" w:space="0" w:color="auto"/>
            </w:tcBorders>
            <w:shd w:val="clear" w:color="000000" w:fill="D9D9D9"/>
            <w:vAlign w:val="center"/>
            <w:hideMark/>
          </w:tcPr>
          <w:p w14:paraId="08F9A6A4" w14:textId="77777777" w:rsidR="00660B24" w:rsidRPr="007E02BC" w:rsidRDefault="00660B24" w:rsidP="00DA7C84">
            <w:pPr>
              <w:jc w:val="center"/>
              <w:rPr>
                <w:color w:val="000000"/>
                <w:sz w:val="20"/>
                <w:szCs w:val="20"/>
              </w:rPr>
            </w:pPr>
            <w:r w:rsidRPr="007E02BC">
              <w:rPr>
                <w:color w:val="000000"/>
                <w:sz w:val="20"/>
                <w:szCs w:val="20"/>
              </w:rPr>
              <w:t>mortality rate</w:t>
            </w:r>
          </w:p>
        </w:tc>
        <w:tc>
          <w:tcPr>
            <w:tcW w:w="1300" w:type="dxa"/>
            <w:tcBorders>
              <w:top w:val="single" w:sz="4" w:space="0" w:color="auto"/>
              <w:left w:val="nil"/>
              <w:bottom w:val="single" w:sz="4" w:space="0" w:color="auto"/>
              <w:right w:val="double" w:sz="6" w:space="0" w:color="auto"/>
            </w:tcBorders>
            <w:shd w:val="clear" w:color="000000" w:fill="D9D9D9"/>
            <w:vAlign w:val="center"/>
            <w:hideMark/>
          </w:tcPr>
          <w:p w14:paraId="6C7AA323" w14:textId="77777777" w:rsidR="00660B24" w:rsidRPr="007E02BC" w:rsidRDefault="00660B24" w:rsidP="00DA7C84">
            <w:pPr>
              <w:jc w:val="center"/>
              <w:rPr>
                <w:color w:val="000000"/>
                <w:sz w:val="20"/>
                <w:szCs w:val="20"/>
              </w:rPr>
            </w:pPr>
            <w:r w:rsidRPr="007E02BC">
              <w:rPr>
                <w:color w:val="000000"/>
                <w:sz w:val="20"/>
                <w:szCs w:val="20"/>
              </w:rPr>
              <w:t>flowering rate</w:t>
            </w:r>
          </w:p>
        </w:tc>
        <w:tc>
          <w:tcPr>
            <w:tcW w:w="1300" w:type="dxa"/>
            <w:tcBorders>
              <w:top w:val="single" w:sz="4" w:space="0" w:color="auto"/>
              <w:left w:val="nil"/>
              <w:bottom w:val="single" w:sz="4" w:space="0" w:color="auto"/>
              <w:right w:val="single" w:sz="4" w:space="0" w:color="auto"/>
            </w:tcBorders>
            <w:shd w:val="clear" w:color="000000" w:fill="D9D9D9"/>
            <w:vAlign w:val="center"/>
            <w:hideMark/>
          </w:tcPr>
          <w:p w14:paraId="37D17372" w14:textId="77777777" w:rsidR="00660B24" w:rsidRPr="007E02BC" w:rsidRDefault="00660B24" w:rsidP="00DA7C84">
            <w:pPr>
              <w:jc w:val="center"/>
              <w:rPr>
                <w:color w:val="000000"/>
                <w:sz w:val="20"/>
                <w:szCs w:val="20"/>
              </w:rPr>
            </w:pPr>
            <w:r w:rsidRPr="00600404">
              <w:rPr>
                <w:b/>
                <w:bCs/>
                <w:color w:val="000000"/>
                <w:sz w:val="20"/>
                <w:szCs w:val="20"/>
              </w:rPr>
              <w:t>b)</w:t>
            </w:r>
            <w:r w:rsidRPr="007E02BC">
              <w:rPr>
                <w:color w:val="000000"/>
                <w:sz w:val="20"/>
                <w:szCs w:val="20"/>
              </w:rPr>
              <w:t xml:space="preserve"> spring VPD CV</w:t>
            </w:r>
          </w:p>
        </w:tc>
      </w:tr>
      <w:tr w:rsidR="00660B24" w:rsidRPr="007E02BC" w14:paraId="7CFD1438" w14:textId="77777777" w:rsidTr="00DA7C84">
        <w:trPr>
          <w:trHeight w:val="560"/>
        </w:trPr>
        <w:tc>
          <w:tcPr>
            <w:tcW w:w="900" w:type="dxa"/>
            <w:tcBorders>
              <w:top w:val="nil"/>
              <w:left w:val="single" w:sz="4" w:space="0" w:color="auto"/>
              <w:bottom w:val="single" w:sz="4" w:space="0" w:color="auto"/>
              <w:right w:val="nil"/>
            </w:tcBorders>
            <w:shd w:val="clear" w:color="000000" w:fill="D9D9D9"/>
            <w:vAlign w:val="center"/>
            <w:hideMark/>
          </w:tcPr>
          <w:p w14:paraId="2799FAFF" w14:textId="77777777" w:rsidR="00660B24" w:rsidRPr="007E02BC" w:rsidRDefault="00660B24" w:rsidP="00DA7C84">
            <w:pPr>
              <w:jc w:val="center"/>
              <w:rPr>
                <w:color w:val="000000"/>
                <w:sz w:val="20"/>
                <w:szCs w:val="20"/>
              </w:rPr>
            </w:pPr>
            <w:r>
              <w:rPr>
                <w:color w:val="000000"/>
                <w:sz w:val="20"/>
                <w:szCs w:val="20"/>
              </w:rPr>
              <w:t>RGR</w:t>
            </w:r>
          </w:p>
        </w:tc>
        <w:tc>
          <w:tcPr>
            <w:tcW w:w="1300" w:type="dxa"/>
            <w:tcBorders>
              <w:top w:val="nil"/>
              <w:left w:val="single" w:sz="4" w:space="0" w:color="auto"/>
              <w:bottom w:val="single" w:sz="4" w:space="0" w:color="auto"/>
              <w:right w:val="single" w:sz="4" w:space="0" w:color="auto"/>
            </w:tcBorders>
            <w:shd w:val="clear" w:color="auto" w:fill="auto"/>
            <w:vAlign w:val="center"/>
            <w:hideMark/>
          </w:tcPr>
          <w:p w14:paraId="593ECA7F" w14:textId="77777777" w:rsidR="00660B24" w:rsidRPr="007E02BC" w:rsidRDefault="00660B24" w:rsidP="00DA7C84">
            <w:pPr>
              <w:jc w:val="center"/>
              <w:rPr>
                <w:color w:val="000000"/>
                <w:sz w:val="20"/>
                <w:szCs w:val="20"/>
              </w:rPr>
            </w:pPr>
            <w:r w:rsidRPr="007E02BC">
              <w:rPr>
                <w:color w:val="000000"/>
                <w:sz w:val="20"/>
                <w:szCs w:val="20"/>
              </w:rPr>
              <w:t>-</w:t>
            </w:r>
            <w:r w:rsidRPr="00F7679D">
              <w:rPr>
                <w:color w:val="000000"/>
                <w:sz w:val="20"/>
                <w:szCs w:val="20"/>
              </w:rPr>
              <w:t>0.0604</w:t>
            </w:r>
          </w:p>
        </w:tc>
        <w:tc>
          <w:tcPr>
            <w:tcW w:w="1300" w:type="dxa"/>
            <w:tcBorders>
              <w:top w:val="nil"/>
              <w:left w:val="nil"/>
              <w:bottom w:val="single" w:sz="4" w:space="0" w:color="auto"/>
              <w:right w:val="single" w:sz="4" w:space="0" w:color="auto"/>
            </w:tcBorders>
            <w:shd w:val="clear" w:color="auto" w:fill="auto"/>
            <w:vAlign w:val="center"/>
            <w:hideMark/>
          </w:tcPr>
          <w:p w14:paraId="58EB5D60" w14:textId="77777777" w:rsidR="00660B24" w:rsidRPr="00F7679D" w:rsidRDefault="00660B24" w:rsidP="00DA7C84">
            <w:pPr>
              <w:jc w:val="center"/>
              <w:rPr>
                <w:b/>
                <w:bCs/>
                <w:color w:val="000000"/>
                <w:sz w:val="20"/>
                <w:szCs w:val="20"/>
              </w:rPr>
            </w:pPr>
            <w:r w:rsidRPr="00F7679D">
              <w:rPr>
                <w:b/>
                <w:bCs/>
                <w:color w:val="000000"/>
                <w:sz w:val="20"/>
                <w:szCs w:val="20"/>
              </w:rPr>
              <w:t>-0.129**</w:t>
            </w:r>
          </w:p>
        </w:tc>
        <w:tc>
          <w:tcPr>
            <w:tcW w:w="1300" w:type="dxa"/>
            <w:tcBorders>
              <w:top w:val="nil"/>
              <w:left w:val="nil"/>
              <w:bottom w:val="single" w:sz="4" w:space="0" w:color="auto"/>
              <w:right w:val="double" w:sz="6" w:space="0" w:color="auto"/>
            </w:tcBorders>
            <w:shd w:val="clear" w:color="auto" w:fill="auto"/>
            <w:vAlign w:val="center"/>
            <w:hideMark/>
          </w:tcPr>
          <w:p w14:paraId="586A13A6" w14:textId="77777777" w:rsidR="00660B24" w:rsidRPr="00F7679D" w:rsidRDefault="00660B24" w:rsidP="00DA7C84">
            <w:pPr>
              <w:jc w:val="center"/>
              <w:rPr>
                <w:color w:val="000000"/>
                <w:sz w:val="20"/>
                <w:szCs w:val="20"/>
              </w:rPr>
            </w:pPr>
            <w:r>
              <w:rPr>
                <w:color w:val="000000"/>
                <w:sz w:val="20"/>
                <w:szCs w:val="20"/>
              </w:rPr>
              <w:t>0.007</w:t>
            </w:r>
          </w:p>
        </w:tc>
        <w:tc>
          <w:tcPr>
            <w:tcW w:w="1300" w:type="dxa"/>
            <w:tcBorders>
              <w:top w:val="nil"/>
              <w:left w:val="nil"/>
              <w:bottom w:val="single" w:sz="4" w:space="0" w:color="auto"/>
              <w:right w:val="single" w:sz="4" w:space="0" w:color="auto"/>
            </w:tcBorders>
            <w:shd w:val="clear" w:color="auto" w:fill="auto"/>
            <w:noWrap/>
            <w:vAlign w:val="center"/>
            <w:hideMark/>
          </w:tcPr>
          <w:p w14:paraId="7880B718" w14:textId="77777777" w:rsidR="00660B24" w:rsidRPr="00F7679D" w:rsidRDefault="00660B24" w:rsidP="00DA7C84">
            <w:pPr>
              <w:jc w:val="center"/>
              <w:rPr>
                <w:color w:val="000000"/>
                <w:sz w:val="20"/>
                <w:szCs w:val="20"/>
              </w:rPr>
            </w:pPr>
            <w:r w:rsidRPr="00F7679D">
              <w:rPr>
                <w:color w:val="000000"/>
                <w:sz w:val="20"/>
                <w:szCs w:val="20"/>
              </w:rPr>
              <w:t>-0.034</w:t>
            </w:r>
          </w:p>
        </w:tc>
      </w:tr>
      <w:tr w:rsidR="00660B24" w:rsidRPr="007E02BC" w14:paraId="29224D7C" w14:textId="77777777" w:rsidTr="00DA7C84">
        <w:trPr>
          <w:trHeight w:val="560"/>
        </w:trPr>
        <w:tc>
          <w:tcPr>
            <w:tcW w:w="900" w:type="dxa"/>
            <w:tcBorders>
              <w:top w:val="nil"/>
              <w:left w:val="single" w:sz="4" w:space="0" w:color="auto"/>
              <w:bottom w:val="single" w:sz="4" w:space="0" w:color="auto"/>
              <w:right w:val="nil"/>
            </w:tcBorders>
            <w:shd w:val="clear" w:color="000000" w:fill="D9D9D9"/>
            <w:vAlign w:val="center"/>
            <w:hideMark/>
          </w:tcPr>
          <w:p w14:paraId="13FD95F8" w14:textId="77777777" w:rsidR="00660B24" w:rsidRPr="007E02BC" w:rsidRDefault="00660B24" w:rsidP="00DA7C84">
            <w:pPr>
              <w:jc w:val="center"/>
              <w:rPr>
                <w:color w:val="000000"/>
                <w:sz w:val="20"/>
                <w:szCs w:val="20"/>
              </w:rPr>
            </w:pPr>
            <w:r>
              <w:rPr>
                <w:color w:val="000000"/>
                <w:sz w:val="20"/>
                <w:szCs w:val="20"/>
              </w:rPr>
              <w:t>root biomass</w:t>
            </w:r>
          </w:p>
        </w:tc>
        <w:tc>
          <w:tcPr>
            <w:tcW w:w="1300" w:type="dxa"/>
            <w:tcBorders>
              <w:top w:val="nil"/>
              <w:left w:val="single" w:sz="4" w:space="0" w:color="auto"/>
              <w:bottom w:val="single" w:sz="4" w:space="0" w:color="auto"/>
              <w:right w:val="single" w:sz="4" w:space="0" w:color="auto"/>
            </w:tcBorders>
            <w:shd w:val="clear" w:color="auto" w:fill="auto"/>
            <w:vAlign w:val="center"/>
            <w:hideMark/>
          </w:tcPr>
          <w:p w14:paraId="026EF4AF" w14:textId="77777777" w:rsidR="00660B24" w:rsidRPr="007E02BC" w:rsidRDefault="00660B24" w:rsidP="00DA7C84">
            <w:pPr>
              <w:jc w:val="center"/>
              <w:rPr>
                <w:color w:val="000000"/>
                <w:sz w:val="20"/>
                <w:szCs w:val="20"/>
              </w:rPr>
            </w:pPr>
            <w:r>
              <w:rPr>
                <w:color w:val="000000"/>
                <w:sz w:val="20"/>
                <w:szCs w:val="20"/>
              </w:rPr>
              <w:t>0.105</w:t>
            </w:r>
          </w:p>
        </w:tc>
        <w:tc>
          <w:tcPr>
            <w:tcW w:w="1300" w:type="dxa"/>
            <w:tcBorders>
              <w:top w:val="nil"/>
              <w:left w:val="nil"/>
              <w:bottom w:val="single" w:sz="4" w:space="0" w:color="auto"/>
              <w:right w:val="single" w:sz="4" w:space="0" w:color="auto"/>
            </w:tcBorders>
            <w:shd w:val="clear" w:color="auto" w:fill="auto"/>
            <w:vAlign w:val="center"/>
            <w:hideMark/>
          </w:tcPr>
          <w:p w14:paraId="75AD89C7" w14:textId="77777777" w:rsidR="00660B24" w:rsidRPr="008663A3" w:rsidRDefault="00660B24" w:rsidP="00DA7C84">
            <w:pPr>
              <w:jc w:val="center"/>
              <w:rPr>
                <w:color w:val="000000"/>
                <w:sz w:val="20"/>
                <w:szCs w:val="20"/>
              </w:rPr>
            </w:pPr>
            <w:r w:rsidRPr="008663A3">
              <w:rPr>
                <w:color w:val="000000"/>
                <w:sz w:val="20"/>
                <w:szCs w:val="20"/>
              </w:rPr>
              <w:t>-0.051</w:t>
            </w:r>
          </w:p>
        </w:tc>
        <w:tc>
          <w:tcPr>
            <w:tcW w:w="1300" w:type="dxa"/>
            <w:tcBorders>
              <w:top w:val="nil"/>
              <w:left w:val="nil"/>
              <w:bottom w:val="single" w:sz="4" w:space="0" w:color="auto"/>
              <w:right w:val="double" w:sz="6" w:space="0" w:color="auto"/>
            </w:tcBorders>
            <w:shd w:val="clear" w:color="auto" w:fill="auto"/>
            <w:vAlign w:val="center"/>
            <w:hideMark/>
          </w:tcPr>
          <w:p w14:paraId="1D8B9DF2" w14:textId="77777777" w:rsidR="00660B24" w:rsidRPr="007E02BC" w:rsidRDefault="00660B24" w:rsidP="00DA7C84">
            <w:pPr>
              <w:jc w:val="center"/>
              <w:rPr>
                <w:b/>
                <w:bCs/>
                <w:color w:val="000000"/>
                <w:sz w:val="20"/>
                <w:szCs w:val="20"/>
              </w:rPr>
            </w:pPr>
            <w:r>
              <w:rPr>
                <w:b/>
                <w:bCs/>
                <w:color w:val="000000"/>
                <w:sz w:val="20"/>
                <w:szCs w:val="20"/>
              </w:rPr>
              <w:t>0.336***</w:t>
            </w:r>
          </w:p>
        </w:tc>
        <w:tc>
          <w:tcPr>
            <w:tcW w:w="1300" w:type="dxa"/>
            <w:tcBorders>
              <w:top w:val="nil"/>
              <w:left w:val="nil"/>
              <w:bottom w:val="single" w:sz="4" w:space="0" w:color="auto"/>
              <w:right w:val="single" w:sz="4" w:space="0" w:color="auto"/>
            </w:tcBorders>
            <w:shd w:val="clear" w:color="auto" w:fill="auto"/>
            <w:noWrap/>
            <w:vAlign w:val="center"/>
            <w:hideMark/>
          </w:tcPr>
          <w:p w14:paraId="103700B1" w14:textId="77777777" w:rsidR="00660B24" w:rsidRPr="007E02BC" w:rsidRDefault="00660B24" w:rsidP="00DA7C84">
            <w:pPr>
              <w:jc w:val="center"/>
              <w:rPr>
                <w:b/>
                <w:bCs/>
                <w:color w:val="000000"/>
                <w:sz w:val="20"/>
                <w:szCs w:val="20"/>
              </w:rPr>
            </w:pPr>
            <w:r>
              <w:rPr>
                <w:b/>
                <w:bCs/>
                <w:color w:val="000000"/>
                <w:sz w:val="20"/>
                <w:szCs w:val="20"/>
              </w:rPr>
              <w:t>-0.292***</w:t>
            </w:r>
          </w:p>
        </w:tc>
      </w:tr>
    </w:tbl>
    <w:p w14:paraId="0571A8D8" w14:textId="77777777" w:rsidR="00660B24" w:rsidRDefault="00660B24">
      <w:pPr>
        <w:rPr>
          <w:rFonts w:eastAsiaTheme="majorEastAsia" w:cstheme="majorBidi"/>
          <w:b/>
          <w:smallCaps/>
          <w:szCs w:val="28"/>
        </w:rPr>
      </w:pPr>
      <w:r>
        <w:br w:type="page"/>
      </w:r>
    </w:p>
    <w:p w14:paraId="5CEBF729" w14:textId="7D53730D" w:rsidR="00660B24" w:rsidRDefault="00AB35B1" w:rsidP="00660B24">
      <w:pPr>
        <w:pStyle w:val="Heading2"/>
      </w:pPr>
      <w:r w:rsidRPr="00AB35B1">
        <w:lastRenderedPageBreak/>
        <w:t>FIGURE LEGENDS</w:t>
      </w:r>
    </w:p>
    <w:p w14:paraId="461F69A7" w14:textId="6C9957D3" w:rsidR="00660B24" w:rsidRDefault="00660B24" w:rsidP="00660B24">
      <w:pPr>
        <w:spacing w:line="480" w:lineRule="auto"/>
      </w:pPr>
      <w:r w:rsidRPr="00660B24">
        <w:rPr>
          <w:b/>
          <w:bCs/>
        </w:rPr>
        <w:t>Figure 1.</w:t>
      </w:r>
      <w:r w:rsidRPr="00660B24">
        <w:t xml:space="preserve"> a) Collection locations and b) growing season climate characteristics for each population of </w:t>
      </w:r>
      <w:r w:rsidRPr="00660B24">
        <w:rPr>
          <w:i/>
          <w:iCs/>
        </w:rPr>
        <w:t xml:space="preserve">Plantago patagonica. </w:t>
      </w:r>
      <w:r w:rsidRPr="00660B24">
        <w:t>Spring climate characteristics were averaged across 30 years (1989 – 2019, April – June). SVPD = spring VPD.</w:t>
      </w:r>
    </w:p>
    <w:p w14:paraId="50A77EF6" w14:textId="77777777" w:rsidR="00284CA5" w:rsidRPr="00284CA5" w:rsidRDefault="00284CA5" w:rsidP="00660B24">
      <w:pPr>
        <w:spacing w:line="480" w:lineRule="auto"/>
        <w:rPr>
          <w:b/>
          <w:bCs/>
        </w:rPr>
      </w:pPr>
    </w:p>
    <w:p w14:paraId="2B338EAA" w14:textId="532106C9" w:rsidR="00660B24" w:rsidRPr="00284CA5" w:rsidRDefault="00660B24" w:rsidP="00660B24">
      <w:pPr>
        <w:spacing w:line="480" w:lineRule="auto"/>
        <w:rPr>
          <w:b/>
          <w:bCs/>
        </w:rPr>
      </w:pPr>
      <w:r w:rsidRPr="00660B24">
        <w:rPr>
          <w:b/>
          <w:bCs/>
        </w:rPr>
        <w:t>Figure 2.</w:t>
      </w:r>
      <w:r w:rsidRPr="00660B24">
        <w:t xml:space="preserve"> Schematic of the fully factorial experimental design detailing F1 and F2 generations. We collected seeds from individuals in natural </w:t>
      </w:r>
      <w:r w:rsidRPr="00660B24">
        <w:rPr>
          <w:i/>
          <w:iCs/>
        </w:rPr>
        <w:t xml:space="preserve">Plantago patagonica </w:t>
      </w:r>
      <w:r w:rsidRPr="00660B24">
        <w:t>populations across a climatic gradient in AZ, UT, NM, and CO (Figure 1). In F1, these seeds were reared in a common-garden experiment and exposed to two experimental watering conditions. In F2, seeds from F1 were reared in a greenhouse experimental and again exposed to two experimental watering conditions, resulting four cohort groups: CC, CD, DC, and DD, as outlined in the text.</w:t>
      </w:r>
    </w:p>
    <w:p w14:paraId="03158D63" w14:textId="77777777" w:rsidR="00284CA5" w:rsidRDefault="00284CA5" w:rsidP="00660B24">
      <w:pPr>
        <w:spacing w:line="480" w:lineRule="auto"/>
        <w:rPr>
          <w:b/>
          <w:bCs/>
        </w:rPr>
      </w:pPr>
    </w:p>
    <w:p w14:paraId="0A1AF38D" w14:textId="3D9B1F89" w:rsidR="00660B24" w:rsidRPr="00660B24" w:rsidRDefault="00660B24" w:rsidP="00660B24">
      <w:pPr>
        <w:spacing w:line="480" w:lineRule="auto"/>
      </w:pPr>
      <w:r w:rsidRPr="00660B24">
        <w:rPr>
          <w:b/>
          <w:bCs/>
        </w:rPr>
        <w:t xml:space="preserve">Figure 3. </w:t>
      </w:r>
      <w:r w:rsidRPr="00660B24">
        <w:t xml:space="preserve">Transgenerational plasticity and within generation plasticity across all eleven populations of </w:t>
      </w:r>
      <w:r w:rsidRPr="00660B24">
        <w:rPr>
          <w:i/>
          <w:iCs/>
        </w:rPr>
        <w:t xml:space="preserve">P. patagonica </w:t>
      </w:r>
      <w:r w:rsidRPr="00660B24">
        <w:t xml:space="preserve">for a) root biomass, b) shoot biomass, c) total biomass, d) R:S ratio, e) RGR, f) LDMC, g) number of plants that flowered, h) number of flowering structures per plant, and </w:t>
      </w:r>
      <w:proofErr w:type="spellStart"/>
      <w:r w:rsidRPr="00660B24">
        <w:t>i</w:t>
      </w:r>
      <w:proofErr w:type="spellEnd"/>
      <w:r w:rsidRPr="00660B24">
        <w:t>) seed number. Each line shows the norm of reaction for a trait for offspring of control watering (blue, circle) vs. drought watering (red, triangle) parental plants. Observed means +/- SE for 11 populations, with 4-12 replicates per population and treatment, are represented. Significance levels: ns= not significant, * = P &lt; 0.05; ** = P &lt; 0.01; *** = P &lt; 0.001. OT: offspring treatment, PT: parental treatment. An interaction between OT and PT indicates transgenerational plasticity, while a significant OT represents within generation plasticity. See Table 1 for full results.</w:t>
      </w:r>
    </w:p>
    <w:p w14:paraId="5330E02F" w14:textId="77777777" w:rsidR="00660B24" w:rsidRPr="00660B24" w:rsidRDefault="00660B24" w:rsidP="00660B24">
      <w:pPr>
        <w:spacing w:line="480" w:lineRule="auto"/>
        <w:rPr>
          <w:rFonts w:eastAsia="Aptos"/>
          <w:kern w:val="2"/>
          <w14:ligatures w14:val="standardContextual"/>
        </w:rPr>
      </w:pPr>
    </w:p>
    <w:p w14:paraId="61DDF724" w14:textId="77777777" w:rsidR="00660B24" w:rsidRPr="00660B24" w:rsidRDefault="00660B24" w:rsidP="00660B24">
      <w:pPr>
        <w:spacing w:line="480" w:lineRule="auto"/>
      </w:pPr>
      <w:r w:rsidRPr="00660B24">
        <w:rPr>
          <w:b/>
          <w:bCs/>
        </w:rPr>
        <w:lastRenderedPageBreak/>
        <w:t xml:space="preserve">Figure 4. </w:t>
      </w:r>
      <w:r w:rsidRPr="00660B24">
        <w:t xml:space="preserve">Effects of transgenerational plasticity across all eleven populations of </w:t>
      </w:r>
      <w:r w:rsidRPr="00660B24">
        <w:rPr>
          <w:i/>
          <w:iCs/>
        </w:rPr>
        <w:t>P. patagonica</w:t>
      </w:r>
      <w:r w:rsidRPr="00660B24">
        <w:t xml:space="preserve"> on number of seeds produced. Letters mark significant differences between each treatment cohort (DD = F1 dry / F2 dry, DC = F1 dry / F2 control, CD = F1 control / F2 dry, and CC = F1 control / F2 control). Error bars represent SE.</w:t>
      </w:r>
    </w:p>
    <w:p w14:paraId="4AD3C598" w14:textId="77777777" w:rsidR="00660B24" w:rsidRPr="00660B24" w:rsidRDefault="00660B24" w:rsidP="00660B24">
      <w:pPr>
        <w:spacing w:line="480" w:lineRule="auto"/>
      </w:pPr>
    </w:p>
    <w:p w14:paraId="17ED260A" w14:textId="77777777" w:rsidR="00660B24" w:rsidRPr="00660B24" w:rsidRDefault="00660B24" w:rsidP="00660B24">
      <w:pPr>
        <w:spacing w:line="480" w:lineRule="auto"/>
      </w:pPr>
      <w:r w:rsidRPr="00660B24">
        <w:rPr>
          <w:b/>
          <w:bCs/>
        </w:rPr>
        <w:t>Figure 5</w:t>
      </w:r>
      <w:r w:rsidRPr="00660B24">
        <w:t>. Effects of spring VPD CV of seed source origin and plasticity treatment on a) root biomass and b) RGR, traits where the response of the offspring to OT and PT was modulated by seed source spring VPD CV (OT x PT x sVPD-CV = significant). Grey areas represent SE.</w:t>
      </w:r>
    </w:p>
    <w:p w14:paraId="2894A146" w14:textId="77777777" w:rsidR="00660B24" w:rsidRPr="00660B24" w:rsidRDefault="00660B24" w:rsidP="00660B24">
      <w:pPr>
        <w:spacing w:line="480" w:lineRule="auto"/>
      </w:pPr>
    </w:p>
    <w:p w14:paraId="6B545F3C" w14:textId="77777777" w:rsidR="00660B24" w:rsidRPr="00660B24" w:rsidRDefault="00660B24" w:rsidP="00660B24">
      <w:pPr>
        <w:spacing w:line="480" w:lineRule="auto"/>
        <w:rPr>
          <w:b/>
          <w:bCs/>
        </w:rPr>
      </w:pPr>
      <w:r w:rsidRPr="00660B24">
        <w:rPr>
          <w:b/>
          <w:bCs/>
        </w:rPr>
        <w:t xml:space="preserve">Figure 6. </w:t>
      </w:r>
      <w:r w:rsidRPr="00660B24">
        <w:t xml:space="preserve">Relationship between RGR plasticity (RDPI of CC-DD) and a) proportion alive, b) proportion flowered, and c) spring VPD CV for eleven populations of </w:t>
      </w:r>
      <w:r w:rsidRPr="00660B24">
        <w:rPr>
          <w:i/>
          <w:iCs/>
        </w:rPr>
        <w:t>P. patagonica</w:t>
      </w:r>
      <w:r w:rsidRPr="00660B24">
        <w:t>. Proportion alive was measured on day 50. Grey areas indicate 95% confidence intervals.</w:t>
      </w:r>
    </w:p>
    <w:p w14:paraId="4975B798" w14:textId="77777777" w:rsidR="00660B24" w:rsidRDefault="00660B24" w:rsidP="00660B24">
      <w:pPr>
        <w:spacing w:line="480" w:lineRule="auto"/>
      </w:pPr>
    </w:p>
    <w:p w14:paraId="3B9BA0DA" w14:textId="77777777" w:rsidR="00660B24" w:rsidRDefault="00660B24" w:rsidP="00660B24">
      <w:pPr>
        <w:spacing w:line="480" w:lineRule="auto"/>
        <w:rPr>
          <w:rFonts w:eastAsia="Aptos"/>
          <w:kern w:val="2"/>
          <w14:ligatures w14:val="standardContextual"/>
        </w:rPr>
      </w:pPr>
      <w:r w:rsidRPr="00660B24">
        <w:rPr>
          <w:b/>
          <w:bCs/>
        </w:rPr>
        <w:t>Table 1</w:t>
      </w:r>
      <w:r w:rsidRPr="00660B24">
        <w:t xml:space="preserve">. Results of mixed models testing the effects of offspring watering treatment (OT), parental watering treatment (PT), and their interactions on traits in </w:t>
      </w:r>
      <w:r w:rsidRPr="00660B24">
        <w:rPr>
          <w:i/>
          <w:iCs/>
        </w:rPr>
        <w:t>Plantago patagonica</w:t>
      </w:r>
      <w:r w:rsidRPr="00660B24">
        <w:t xml:space="preserve">.  P values = 0.05 &lt; </w:t>
      </w:r>
      <w:r w:rsidRPr="00660B24">
        <w:rPr>
          <w:i/>
          <w:iCs/>
          <w:vertAlign w:val="superscript"/>
        </w:rPr>
        <w:t>#</w:t>
      </w:r>
      <w:r w:rsidRPr="00660B24">
        <w:rPr>
          <w:i/>
          <w:iCs/>
        </w:rPr>
        <w:t>P</w:t>
      </w:r>
      <w:r w:rsidRPr="00660B24">
        <w:t xml:space="preserve"> &lt; 0.1; *P &lt; 0.05; **P &lt; 0.01; ***P &lt; 0.001. Signiﬁcant terms are shown in bold; terms in italics are marginally signiﬁcant. </w:t>
      </w:r>
      <w:r w:rsidRPr="00660B24">
        <w:rPr>
          <w:rFonts w:eastAsia="Aptos"/>
          <w:kern w:val="2"/>
          <w14:ligatures w14:val="standardContextual"/>
        </w:rPr>
        <w:t>F-statistic (linear models) or Chi-squared statistic (generalized linear models), signiﬁcance levels and degrees of freedom (</w:t>
      </w:r>
      <w:proofErr w:type="spellStart"/>
      <w:r w:rsidRPr="00660B24">
        <w:rPr>
          <w:rFonts w:eastAsia="Aptos"/>
          <w:kern w:val="2"/>
          <w14:ligatures w14:val="standardContextual"/>
        </w:rPr>
        <w:t>d.f.</w:t>
      </w:r>
      <w:proofErr w:type="spellEnd"/>
      <w:r w:rsidRPr="00660B24">
        <w:rPr>
          <w:rFonts w:eastAsia="Aptos"/>
          <w:kern w:val="2"/>
          <w14:ligatures w14:val="standardContextual"/>
        </w:rPr>
        <w:t>) are shown for each term. Zero inflated models were used for number flowered, and number of flowering structures produced per plant. Population was included as a random factor. R2m = marginal R2; R2c = conditional R2.</w:t>
      </w:r>
    </w:p>
    <w:p w14:paraId="36403FDF" w14:textId="77777777" w:rsidR="00660B24" w:rsidRDefault="00660B24" w:rsidP="00660B24">
      <w:pPr>
        <w:spacing w:line="480" w:lineRule="auto"/>
        <w:rPr>
          <w:rFonts w:eastAsia="Aptos"/>
          <w:kern w:val="2"/>
          <w14:ligatures w14:val="standardContextual"/>
        </w:rPr>
      </w:pPr>
    </w:p>
    <w:p w14:paraId="64F279C5" w14:textId="77777777" w:rsidR="00660B24" w:rsidRPr="00660B24" w:rsidRDefault="00660B24" w:rsidP="00660B24">
      <w:pPr>
        <w:spacing w:line="480" w:lineRule="auto"/>
        <w:rPr>
          <w:rFonts w:eastAsia="Aptos"/>
          <w:kern w:val="2"/>
          <w14:ligatures w14:val="standardContextual"/>
        </w:rPr>
      </w:pPr>
      <w:r w:rsidRPr="00660B24">
        <w:rPr>
          <w:b/>
          <w:bCs/>
        </w:rPr>
        <w:lastRenderedPageBreak/>
        <w:t>Table 2</w:t>
      </w:r>
      <w:r w:rsidRPr="00660B24">
        <w:t xml:space="preserve">. Results of mixed models testing the effects of offspring watering treatment (OT), parental watering treatment (PT), and seed source climate at origin value: the 30-year mean annual spring </w:t>
      </w:r>
      <w:proofErr w:type="spellStart"/>
      <w:r w:rsidRPr="00660B24">
        <w:t>VPDmax</w:t>
      </w:r>
      <w:proofErr w:type="spellEnd"/>
      <w:r w:rsidRPr="00660B24">
        <w:t xml:space="preserve"> (kPa) coefficient of variation for each seed source location, and their interactions. P values = 0.05 &lt; </w:t>
      </w:r>
      <w:r w:rsidRPr="00660B24">
        <w:rPr>
          <w:i/>
          <w:iCs/>
          <w:vertAlign w:val="superscript"/>
        </w:rPr>
        <w:t>#</w:t>
      </w:r>
      <w:r w:rsidRPr="00660B24">
        <w:rPr>
          <w:i/>
          <w:iCs/>
        </w:rPr>
        <w:t>P</w:t>
      </w:r>
      <w:r w:rsidRPr="00660B24">
        <w:t xml:space="preserve"> &lt; 0.1; *P &lt; 0.05; **P &lt; 0.01; ***P &lt; 0.001. </w:t>
      </w:r>
      <w:r w:rsidRPr="00660B24">
        <w:rPr>
          <w:rFonts w:eastAsia="Aptos"/>
          <w:kern w:val="2"/>
          <w14:ligatures w14:val="standardContextual"/>
        </w:rPr>
        <w:t>F-statistic (linear models) or Chi-squared statistic (generalized linear models), signiﬁcance levels and degrees of freedom (</w:t>
      </w:r>
      <w:proofErr w:type="spellStart"/>
      <w:r w:rsidRPr="00660B24">
        <w:rPr>
          <w:rFonts w:eastAsia="Aptos"/>
          <w:kern w:val="2"/>
          <w14:ligatures w14:val="standardContextual"/>
        </w:rPr>
        <w:t>d.f.</w:t>
      </w:r>
      <w:proofErr w:type="spellEnd"/>
      <w:r w:rsidRPr="00660B24">
        <w:rPr>
          <w:rFonts w:eastAsia="Aptos"/>
          <w:kern w:val="2"/>
          <w14:ligatures w14:val="standardContextual"/>
        </w:rPr>
        <w:t>) are shown for each term.</w:t>
      </w:r>
      <w:r w:rsidRPr="00660B24">
        <w:t xml:space="preserve"> </w:t>
      </w:r>
      <w:r w:rsidRPr="00660B24">
        <w:rPr>
          <w:rFonts w:eastAsia="Aptos"/>
          <w:kern w:val="2"/>
          <w14:ligatures w14:val="standardContextual"/>
        </w:rPr>
        <w:t>Zero inflated models were used for number flowered, and number of flowering structures produced per plant. Population was included as a random factor. R2m = marginal R2; R2c = conditional R2.</w:t>
      </w:r>
    </w:p>
    <w:p w14:paraId="45365BC0" w14:textId="77777777" w:rsidR="00660B24" w:rsidRPr="00660B24" w:rsidRDefault="00660B24" w:rsidP="00660B24">
      <w:pPr>
        <w:spacing w:line="480" w:lineRule="auto"/>
        <w:rPr>
          <w:i/>
          <w:iCs/>
        </w:rPr>
      </w:pPr>
      <w:r w:rsidRPr="00660B24">
        <w:rPr>
          <w:i/>
          <w:iCs/>
        </w:rPr>
        <w:t>*The conditional R2 could not be calculated because the random effect variance for (1|pop) was effectively zero, suggesting minimal variation in population-level differences. The random effect was retained in the model due to its conceptual importance.</w:t>
      </w:r>
    </w:p>
    <w:p w14:paraId="41B326B9" w14:textId="77777777" w:rsidR="00660B24" w:rsidRPr="00660B24" w:rsidRDefault="00660B24" w:rsidP="00660B24">
      <w:pPr>
        <w:spacing w:line="480" w:lineRule="auto"/>
        <w:rPr>
          <w:rFonts w:eastAsia="Aptos"/>
          <w:kern w:val="2"/>
          <w14:ligatures w14:val="standardContextual"/>
        </w:rPr>
      </w:pPr>
    </w:p>
    <w:p w14:paraId="690237BD" w14:textId="77777777" w:rsidR="00660B24" w:rsidRPr="00660B24" w:rsidRDefault="00660B24" w:rsidP="00660B24">
      <w:pPr>
        <w:spacing w:line="480" w:lineRule="auto"/>
      </w:pPr>
      <w:r w:rsidRPr="00660B24">
        <w:rPr>
          <w:b/>
          <w:bCs/>
        </w:rPr>
        <w:t>Table 3</w:t>
      </w:r>
      <w:r w:rsidRPr="00660B24">
        <w:t>. Results of linear regressions testing for relationships between fitness traits and transgenerational RDPI (CC-DD) of a) performance traits and b) home site spring VPD CV. Shown are the R</w:t>
      </w:r>
      <w:r w:rsidRPr="00660B24">
        <w:rPr>
          <w:vertAlign w:val="superscript"/>
        </w:rPr>
        <w:t>2</w:t>
      </w:r>
      <w:r w:rsidRPr="00660B24">
        <w:t xml:space="preserve">-values. P values = </w:t>
      </w:r>
      <w:r w:rsidRPr="00660B24">
        <w:rPr>
          <w:i/>
          <w:iCs/>
          <w:vertAlign w:val="superscript"/>
        </w:rPr>
        <w:t>#</w:t>
      </w:r>
      <w:r w:rsidRPr="00660B24">
        <w:rPr>
          <w:i/>
          <w:iCs/>
        </w:rPr>
        <w:t>P</w:t>
      </w:r>
      <w:r w:rsidRPr="00660B24">
        <w:t xml:space="preserve"> &lt; 0.1&lt; 0.1; *P &lt; 0.05; **P &lt; 0.01; ***P &lt; 0.001. Signiﬁcant terms are shown in bold; terms in italics are marginally signiﬁcant. </w:t>
      </w:r>
    </w:p>
    <w:p w14:paraId="2B5DB042" w14:textId="77777777" w:rsidR="00660B24" w:rsidRPr="00660B24" w:rsidRDefault="00660B24" w:rsidP="00660B24"/>
    <w:sectPr w:rsidR="00660B24" w:rsidRPr="00660B24" w:rsidSect="00A76C4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Mitchell, Rachel M - (rachelmm)" w:date="2025-06-02T14:48:00Z" w:initials="RM">
    <w:p w14:paraId="361A6E69" w14:textId="77777777" w:rsidR="00DF5A9F" w:rsidRDefault="00DF5A9F" w:rsidP="00DF5A9F">
      <w:r>
        <w:rPr>
          <w:rStyle w:val="CommentReference"/>
        </w:rPr>
        <w:annotationRef/>
      </w:r>
      <w:r>
        <w:rPr>
          <w:rFonts w:asciiTheme="majorHAnsi" w:eastAsiaTheme="majorEastAsia" w:hAnsiTheme="majorHAnsi" w:cstheme="majorBidi"/>
          <w:sz w:val="20"/>
          <w:szCs w:val="20"/>
        </w:rPr>
        <w:t>Mmm, this might raise some hackles, because it is genetic (via methylation of the genome)!  Do other people refer to it this way?  This makes me nervous.</w:t>
      </w:r>
    </w:p>
  </w:comment>
  <w:comment w:id="3" w:author="Wallace, Madeleine - (maddiewallace)" w:date="2025-06-03T13:48:00Z" w:initials="WM(">
    <w:p w14:paraId="13F85D8D" w14:textId="77777777" w:rsidR="00DE092C" w:rsidRDefault="00DE092C" w:rsidP="00DE092C">
      <w:r>
        <w:rPr>
          <w:rStyle w:val="CommentReference"/>
        </w:rPr>
        <w:annotationRef/>
      </w:r>
      <w:r>
        <w:rPr>
          <w:rFonts w:asciiTheme="majorHAnsi" w:eastAsiaTheme="majorEastAsia" w:hAnsiTheme="majorHAnsi" w:cstheme="majorBidi"/>
          <w:color w:val="000000"/>
          <w:sz w:val="20"/>
          <w:szCs w:val="20"/>
        </w:rPr>
        <w:t>This is true, I changed it— people used to refer to it this way because they thought about it in terms of maternal provisioning via seeds in plants, but in the last ~5 years the TGP definition has broadened to include both genetic and non genetic inheritance</w:t>
      </w:r>
    </w:p>
  </w:comment>
  <w:comment w:id="4" w:author="Mitchell, Rachel M - (rachelmm)" w:date="2024-11-22T15:49:00Z" w:initials="RMM">
    <w:p w14:paraId="126CAFE9" w14:textId="4A1367FA" w:rsidR="00AC5122" w:rsidRDefault="00AC5122" w:rsidP="00AC5122">
      <w:r>
        <w:rPr>
          <w:rStyle w:val="CommentReference"/>
        </w:rPr>
        <w:annotationRef/>
      </w:r>
      <w:r>
        <w:rPr>
          <w:rFonts w:asciiTheme="majorHAnsi" w:eastAsiaTheme="majorEastAsia" w:hAnsiTheme="majorHAnsi" w:cstheme="majorBidi"/>
          <w:sz w:val="20"/>
          <w:szCs w:val="20"/>
        </w:rPr>
        <w:t>Did you count the number of germinates on those days?  Make sure you add what you actually measured.</w:t>
      </w:r>
    </w:p>
  </w:comment>
  <w:comment w:id="10" w:author="Wallace, Madeleine - (maddiewallace)" w:date="2025-07-08T11:28:00Z" w:initials="WM(">
    <w:p w14:paraId="766AF30F" w14:textId="77777777" w:rsidR="006A5931" w:rsidRDefault="006A5931" w:rsidP="006A5931">
      <w:r>
        <w:rPr>
          <w:rStyle w:val="CommentReference"/>
        </w:rPr>
        <w:annotationRef/>
      </w:r>
      <w:r>
        <w:rPr>
          <w:rFonts w:asciiTheme="majorHAnsi" w:eastAsiaTheme="majorEastAsia" w:hAnsiTheme="majorHAnsi" w:cstheme="majorBidi"/>
          <w:sz w:val="20"/>
          <w:szCs w:val="20"/>
        </w:rPr>
        <w:t>my discussion is toooooo long and i struggled to find what to cut out, i think section, while definitely interesting, doesn't necessary build the narrative or answer the original questions i posed?</w:t>
      </w:r>
    </w:p>
  </w:comment>
  <w:comment w:id="15" w:author="Mitchell, Rachel M - (rachelmm)" w:date="2025-06-02T15:41:00Z" w:initials="RM">
    <w:p w14:paraId="4DF65722" w14:textId="13E22D32" w:rsidR="00B25FA6" w:rsidRDefault="00B25FA6" w:rsidP="00B25FA6">
      <w:r>
        <w:rPr>
          <w:rStyle w:val="CommentReference"/>
        </w:rPr>
        <w:annotationRef/>
      </w:r>
      <w:r>
        <w:rPr>
          <w:rFonts w:asciiTheme="majorHAnsi" w:eastAsiaTheme="majorEastAsia" w:hAnsiTheme="majorHAnsi" w:cstheme="majorBidi"/>
          <w:sz w:val="20"/>
          <w:szCs w:val="20"/>
        </w:rPr>
        <w:t xml:space="preserve">“Here” is a word you abuse.  I myself abuse the comma.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61A6E69" w15:done="0"/>
  <w15:commentEx w15:paraId="13F85D8D" w15:paraIdParent="361A6E69" w15:done="0"/>
  <w15:commentEx w15:paraId="126CAFE9" w15:done="1"/>
  <w15:commentEx w15:paraId="766AF30F" w15:done="0"/>
  <w15:commentEx w15:paraId="4DF6572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435F582" w16cex:dateUtc="2025-06-02T21:48:00Z"/>
  <w16cex:commentExtensible w16cex:durableId="6607B9D4" w16cex:dateUtc="2025-06-03T20:48:00Z"/>
  <w16cex:commentExtensible w16cex:durableId="35A7EDB7" w16cex:dateUtc="2024-11-22T22:49:00Z"/>
  <w16cex:commentExtensible w16cex:durableId="0C0157B3" w16cex:dateUtc="2025-07-08T18:28:00Z"/>
  <w16cex:commentExtensible w16cex:durableId="5A4E6697" w16cex:dateUtc="2025-06-02T2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61A6E69" w16cid:durableId="5435F582"/>
  <w16cid:commentId w16cid:paraId="13F85D8D" w16cid:durableId="6607B9D4"/>
  <w16cid:commentId w16cid:paraId="126CAFE9" w16cid:durableId="35A7EDB7"/>
  <w16cid:commentId w16cid:paraId="766AF30F" w16cid:durableId="0C0157B3"/>
  <w16cid:commentId w16cid:paraId="4DF65722" w16cid:durableId="5A4E669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FFFADF" w14:textId="77777777" w:rsidR="005C7358" w:rsidRDefault="005C7358" w:rsidP="00B85D86">
      <w:r>
        <w:separator/>
      </w:r>
    </w:p>
  </w:endnote>
  <w:endnote w:type="continuationSeparator" w:id="0">
    <w:p w14:paraId="51B56E73" w14:textId="77777777" w:rsidR="005C7358" w:rsidRDefault="005C7358" w:rsidP="00B85D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Aptos">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70472802"/>
      <w:docPartObj>
        <w:docPartGallery w:val="Page Numbers (Bottom of Page)"/>
        <w:docPartUnique/>
      </w:docPartObj>
    </w:sdtPr>
    <w:sdtContent>
      <w:p w14:paraId="39584DA4" w14:textId="2CC6AE70" w:rsidR="00B85D86" w:rsidRDefault="00B85D86" w:rsidP="00724E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35A06E" w14:textId="77777777" w:rsidR="00B85D86" w:rsidRDefault="00B85D86" w:rsidP="00B85D8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2106876471"/>
      <w:docPartObj>
        <w:docPartGallery w:val="Page Numbers (Bottom of Page)"/>
        <w:docPartUnique/>
      </w:docPartObj>
    </w:sdtPr>
    <w:sdtContent>
      <w:p w14:paraId="6D3A19E6" w14:textId="12380F28" w:rsidR="00B85D86" w:rsidRPr="000124FA" w:rsidRDefault="00B85D86" w:rsidP="00724E50">
        <w:pPr>
          <w:pStyle w:val="Footer"/>
          <w:framePr w:wrap="none" w:vAnchor="text" w:hAnchor="margin" w:xAlign="right" w:y="1"/>
          <w:rPr>
            <w:rStyle w:val="PageNumber"/>
            <w:rFonts w:ascii="Times New Roman" w:hAnsi="Times New Roman" w:cs="Times New Roman"/>
          </w:rPr>
        </w:pPr>
        <w:r w:rsidRPr="000124FA">
          <w:rPr>
            <w:rStyle w:val="PageNumber"/>
            <w:rFonts w:ascii="Times New Roman" w:hAnsi="Times New Roman" w:cs="Times New Roman"/>
          </w:rPr>
          <w:fldChar w:fldCharType="begin"/>
        </w:r>
        <w:r w:rsidRPr="000124FA">
          <w:rPr>
            <w:rStyle w:val="PageNumber"/>
            <w:rFonts w:ascii="Times New Roman" w:hAnsi="Times New Roman" w:cs="Times New Roman"/>
          </w:rPr>
          <w:instrText xml:space="preserve"> PAGE </w:instrText>
        </w:r>
        <w:r w:rsidRPr="000124FA">
          <w:rPr>
            <w:rStyle w:val="PageNumber"/>
            <w:rFonts w:ascii="Times New Roman" w:hAnsi="Times New Roman" w:cs="Times New Roman"/>
          </w:rPr>
          <w:fldChar w:fldCharType="separate"/>
        </w:r>
        <w:r w:rsidRPr="000124FA">
          <w:rPr>
            <w:rStyle w:val="PageNumber"/>
            <w:rFonts w:ascii="Times New Roman" w:hAnsi="Times New Roman" w:cs="Times New Roman"/>
            <w:noProof/>
          </w:rPr>
          <w:t>1</w:t>
        </w:r>
        <w:r w:rsidRPr="000124FA">
          <w:rPr>
            <w:rStyle w:val="PageNumber"/>
            <w:rFonts w:ascii="Times New Roman" w:hAnsi="Times New Roman" w:cs="Times New Roman"/>
          </w:rPr>
          <w:fldChar w:fldCharType="end"/>
        </w:r>
      </w:p>
    </w:sdtContent>
  </w:sdt>
  <w:p w14:paraId="013BC67B" w14:textId="3FDFA727" w:rsidR="00B85D86" w:rsidRPr="000124FA" w:rsidRDefault="00B85D86" w:rsidP="00B85D86">
    <w:pPr>
      <w:pStyle w:val="Footer"/>
      <w:ind w:right="360"/>
      <w:rPr>
        <w:rFonts w:ascii="Times New Roman" w:hAnsi="Times New Roman" w:cs="Times New Roman"/>
      </w:rPr>
    </w:pPr>
    <w:r w:rsidRPr="000124FA">
      <w:rPr>
        <w:rFonts w:ascii="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E8327B" w14:textId="77777777" w:rsidR="005C7358" w:rsidRDefault="005C7358" w:rsidP="00B85D86">
      <w:r>
        <w:separator/>
      </w:r>
    </w:p>
  </w:footnote>
  <w:footnote w:type="continuationSeparator" w:id="0">
    <w:p w14:paraId="5C6FC474" w14:textId="77777777" w:rsidR="005C7358" w:rsidRDefault="005C7358" w:rsidP="00B85D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D3A25"/>
    <w:multiLevelType w:val="hybridMultilevel"/>
    <w:tmpl w:val="C6CAB3E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1171C2"/>
    <w:multiLevelType w:val="hybridMultilevel"/>
    <w:tmpl w:val="CF8829C2"/>
    <w:lvl w:ilvl="0" w:tplc="49AE25F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C4548"/>
    <w:multiLevelType w:val="hybridMultilevel"/>
    <w:tmpl w:val="7CD8E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69677F"/>
    <w:multiLevelType w:val="hybridMultilevel"/>
    <w:tmpl w:val="7CD8E9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AD7BF2"/>
    <w:multiLevelType w:val="hybridMultilevel"/>
    <w:tmpl w:val="D4F0A06A"/>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406F39"/>
    <w:multiLevelType w:val="multilevel"/>
    <w:tmpl w:val="7E420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9134BF"/>
    <w:multiLevelType w:val="hybridMultilevel"/>
    <w:tmpl w:val="DF5201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64717C"/>
    <w:multiLevelType w:val="hybridMultilevel"/>
    <w:tmpl w:val="C6CAB3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877C9E"/>
    <w:multiLevelType w:val="hybridMultilevel"/>
    <w:tmpl w:val="B044C2A2"/>
    <w:lvl w:ilvl="0" w:tplc="09F410A4">
      <w:numFmt w:val="bullet"/>
      <w:lvlText w:val="-"/>
      <w:lvlJc w:val="left"/>
      <w:pPr>
        <w:ind w:left="720" w:hanging="360"/>
      </w:pPr>
      <w:rPr>
        <w:rFonts w:ascii="Helvetica" w:eastAsia="Times New Roman" w:hAnsi="Helvetic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AC59AE"/>
    <w:multiLevelType w:val="hybridMultilevel"/>
    <w:tmpl w:val="6C8EF7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D90892"/>
    <w:multiLevelType w:val="hybridMultilevel"/>
    <w:tmpl w:val="C6CAB3E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5FD0D9B"/>
    <w:multiLevelType w:val="hybridMultilevel"/>
    <w:tmpl w:val="C6CAB3E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71A2C8C"/>
    <w:multiLevelType w:val="hybridMultilevel"/>
    <w:tmpl w:val="03D0A0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6E47DD"/>
    <w:multiLevelType w:val="hybridMultilevel"/>
    <w:tmpl w:val="C6CAB3E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49780443">
    <w:abstractNumId w:val="14"/>
  </w:num>
  <w:num w:numId="2" w16cid:durableId="162672225">
    <w:abstractNumId w:val="6"/>
  </w:num>
  <w:num w:numId="3" w16cid:durableId="1452551136">
    <w:abstractNumId w:val="4"/>
  </w:num>
  <w:num w:numId="4" w16cid:durableId="1172842247">
    <w:abstractNumId w:val="7"/>
  </w:num>
  <w:num w:numId="5" w16cid:durableId="1524630855">
    <w:abstractNumId w:val="0"/>
  </w:num>
  <w:num w:numId="6" w16cid:durableId="1461071832">
    <w:abstractNumId w:val="2"/>
  </w:num>
  <w:num w:numId="7" w16cid:durableId="884874397">
    <w:abstractNumId w:val="3"/>
  </w:num>
  <w:num w:numId="8" w16cid:durableId="404304188">
    <w:abstractNumId w:val="5"/>
  </w:num>
  <w:num w:numId="9" w16cid:durableId="837621677">
    <w:abstractNumId w:val="8"/>
  </w:num>
  <w:num w:numId="10" w16cid:durableId="2077775965">
    <w:abstractNumId w:val="9"/>
  </w:num>
  <w:num w:numId="11" w16cid:durableId="564072449">
    <w:abstractNumId w:val="1"/>
  </w:num>
  <w:num w:numId="12" w16cid:durableId="1478187103">
    <w:abstractNumId w:val="12"/>
  </w:num>
  <w:num w:numId="13" w16cid:durableId="839975017">
    <w:abstractNumId w:val="13"/>
  </w:num>
  <w:num w:numId="14" w16cid:durableId="194928539">
    <w:abstractNumId w:val="10"/>
  </w:num>
  <w:num w:numId="15" w16cid:durableId="866287195">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itchell, Rachel M - (rachelmm)">
    <w15:presenceInfo w15:providerId="AD" w15:userId="S::rachelmm@arizona.edu::02b796e5-71f1-46c7-ab88-307aac576173"/>
  </w15:person>
  <w15:person w15:author="Wallace, Madeleine - (maddiewallace)">
    <w15:presenceInfo w15:providerId="AD" w15:userId="S::maddiewallace@arizona.edu::b5292899-9658-457b-aace-1c5192f6b3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775"/>
    <w:rsid w:val="00000214"/>
    <w:rsid w:val="00001EDE"/>
    <w:rsid w:val="00001F8D"/>
    <w:rsid w:val="000021EB"/>
    <w:rsid w:val="00003B44"/>
    <w:rsid w:val="000041FB"/>
    <w:rsid w:val="00007880"/>
    <w:rsid w:val="00010DD1"/>
    <w:rsid w:val="000117F0"/>
    <w:rsid w:val="000124FA"/>
    <w:rsid w:val="000126F1"/>
    <w:rsid w:val="0001291A"/>
    <w:rsid w:val="00013ECE"/>
    <w:rsid w:val="00014753"/>
    <w:rsid w:val="000157B3"/>
    <w:rsid w:val="00015D0F"/>
    <w:rsid w:val="000160FB"/>
    <w:rsid w:val="0001634D"/>
    <w:rsid w:val="00016733"/>
    <w:rsid w:val="00017DE2"/>
    <w:rsid w:val="000208BE"/>
    <w:rsid w:val="000210DF"/>
    <w:rsid w:val="00021DF2"/>
    <w:rsid w:val="00022AF2"/>
    <w:rsid w:val="00023D9B"/>
    <w:rsid w:val="000243A4"/>
    <w:rsid w:val="00025AF3"/>
    <w:rsid w:val="000260B8"/>
    <w:rsid w:val="000267E5"/>
    <w:rsid w:val="00026FC0"/>
    <w:rsid w:val="00027F7D"/>
    <w:rsid w:val="00030992"/>
    <w:rsid w:val="00031753"/>
    <w:rsid w:val="00032007"/>
    <w:rsid w:val="00032015"/>
    <w:rsid w:val="000321F8"/>
    <w:rsid w:val="00032734"/>
    <w:rsid w:val="00032FE6"/>
    <w:rsid w:val="00034C48"/>
    <w:rsid w:val="00035073"/>
    <w:rsid w:val="000356D6"/>
    <w:rsid w:val="0003576B"/>
    <w:rsid w:val="0003593C"/>
    <w:rsid w:val="000368F0"/>
    <w:rsid w:val="00036FC9"/>
    <w:rsid w:val="000377DB"/>
    <w:rsid w:val="00040B49"/>
    <w:rsid w:val="000412DA"/>
    <w:rsid w:val="0004159E"/>
    <w:rsid w:val="00041A0C"/>
    <w:rsid w:val="00041D6D"/>
    <w:rsid w:val="000428FB"/>
    <w:rsid w:val="000442E7"/>
    <w:rsid w:val="00044317"/>
    <w:rsid w:val="000450C9"/>
    <w:rsid w:val="0004519F"/>
    <w:rsid w:val="000461DB"/>
    <w:rsid w:val="00046A51"/>
    <w:rsid w:val="00050610"/>
    <w:rsid w:val="000506C9"/>
    <w:rsid w:val="00051E39"/>
    <w:rsid w:val="00051FE8"/>
    <w:rsid w:val="00057BC5"/>
    <w:rsid w:val="000601C3"/>
    <w:rsid w:val="0006069F"/>
    <w:rsid w:val="00060CA0"/>
    <w:rsid w:val="00061254"/>
    <w:rsid w:val="0006134D"/>
    <w:rsid w:val="00061C33"/>
    <w:rsid w:val="00062B47"/>
    <w:rsid w:val="00062F8E"/>
    <w:rsid w:val="00063050"/>
    <w:rsid w:val="00063EE6"/>
    <w:rsid w:val="00064622"/>
    <w:rsid w:val="00064AF7"/>
    <w:rsid w:val="0006592A"/>
    <w:rsid w:val="00065E25"/>
    <w:rsid w:val="00065F9D"/>
    <w:rsid w:val="0006607C"/>
    <w:rsid w:val="00066429"/>
    <w:rsid w:val="000666D0"/>
    <w:rsid w:val="00066D44"/>
    <w:rsid w:val="000679C9"/>
    <w:rsid w:val="000729E3"/>
    <w:rsid w:val="000751BB"/>
    <w:rsid w:val="00075B2D"/>
    <w:rsid w:val="00077CDD"/>
    <w:rsid w:val="0008184C"/>
    <w:rsid w:val="00082037"/>
    <w:rsid w:val="000829EA"/>
    <w:rsid w:val="00082ED5"/>
    <w:rsid w:val="0008375D"/>
    <w:rsid w:val="000839C3"/>
    <w:rsid w:val="00083B97"/>
    <w:rsid w:val="00084212"/>
    <w:rsid w:val="00086138"/>
    <w:rsid w:val="000869EC"/>
    <w:rsid w:val="0009148B"/>
    <w:rsid w:val="00092C95"/>
    <w:rsid w:val="0009442F"/>
    <w:rsid w:val="000944DF"/>
    <w:rsid w:val="00094607"/>
    <w:rsid w:val="00094C1B"/>
    <w:rsid w:val="00095124"/>
    <w:rsid w:val="000951D4"/>
    <w:rsid w:val="00095D03"/>
    <w:rsid w:val="00095E4E"/>
    <w:rsid w:val="000969F0"/>
    <w:rsid w:val="00096C90"/>
    <w:rsid w:val="00096E53"/>
    <w:rsid w:val="000A1254"/>
    <w:rsid w:val="000A323D"/>
    <w:rsid w:val="000A38FB"/>
    <w:rsid w:val="000A4152"/>
    <w:rsid w:val="000A6286"/>
    <w:rsid w:val="000A6869"/>
    <w:rsid w:val="000A7FD0"/>
    <w:rsid w:val="000B0A42"/>
    <w:rsid w:val="000B1F03"/>
    <w:rsid w:val="000B2BEF"/>
    <w:rsid w:val="000B30CB"/>
    <w:rsid w:val="000B3A7D"/>
    <w:rsid w:val="000B4980"/>
    <w:rsid w:val="000B500C"/>
    <w:rsid w:val="000B5F62"/>
    <w:rsid w:val="000B6151"/>
    <w:rsid w:val="000B61EE"/>
    <w:rsid w:val="000B7369"/>
    <w:rsid w:val="000B767F"/>
    <w:rsid w:val="000B789C"/>
    <w:rsid w:val="000C014F"/>
    <w:rsid w:val="000C102A"/>
    <w:rsid w:val="000C42E3"/>
    <w:rsid w:val="000C5373"/>
    <w:rsid w:val="000C553D"/>
    <w:rsid w:val="000C564E"/>
    <w:rsid w:val="000C5971"/>
    <w:rsid w:val="000C6ECD"/>
    <w:rsid w:val="000D00F6"/>
    <w:rsid w:val="000D0703"/>
    <w:rsid w:val="000D07EC"/>
    <w:rsid w:val="000D0E8D"/>
    <w:rsid w:val="000D22A3"/>
    <w:rsid w:val="000D2918"/>
    <w:rsid w:val="000D3989"/>
    <w:rsid w:val="000D4230"/>
    <w:rsid w:val="000D4DD5"/>
    <w:rsid w:val="000D67E3"/>
    <w:rsid w:val="000D697B"/>
    <w:rsid w:val="000D6A82"/>
    <w:rsid w:val="000D6AD9"/>
    <w:rsid w:val="000E00CA"/>
    <w:rsid w:val="000E1FBC"/>
    <w:rsid w:val="000E28A1"/>
    <w:rsid w:val="000E3B02"/>
    <w:rsid w:val="000E4124"/>
    <w:rsid w:val="000E4199"/>
    <w:rsid w:val="000F095D"/>
    <w:rsid w:val="000F1834"/>
    <w:rsid w:val="000F1E65"/>
    <w:rsid w:val="000F1EDA"/>
    <w:rsid w:val="000F20B6"/>
    <w:rsid w:val="000F2277"/>
    <w:rsid w:val="000F25F5"/>
    <w:rsid w:val="000F27AE"/>
    <w:rsid w:val="000F6F41"/>
    <w:rsid w:val="000F7449"/>
    <w:rsid w:val="000F7E8C"/>
    <w:rsid w:val="0010050F"/>
    <w:rsid w:val="001007FD"/>
    <w:rsid w:val="00102482"/>
    <w:rsid w:val="00102A2C"/>
    <w:rsid w:val="001036AE"/>
    <w:rsid w:val="00104BEA"/>
    <w:rsid w:val="00105A35"/>
    <w:rsid w:val="00106866"/>
    <w:rsid w:val="0010688E"/>
    <w:rsid w:val="001106B9"/>
    <w:rsid w:val="00111DFB"/>
    <w:rsid w:val="001132E9"/>
    <w:rsid w:val="001139A4"/>
    <w:rsid w:val="00113CDC"/>
    <w:rsid w:val="00115181"/>
    <w:rsid w:val="00116BE8"/>
    <w:rsid w:val="00117951"/>
    <w:rsid w:val="0012006D"/>
    <w:rsid w:val="00120077"/>
    <w:rsid w:val="00121766"/>
    <w:rsid w:val="001217EE"/>
    <w:rsid w:val="00122405"/>
    <w:rsid w:val="00123231"/>
    <w:rsid w:val="00125525"/>
    <w:rsid w:val="00126703"/>
    <w:rsid w:val="0013050A"/>
    <w:rsid w:val="0013151B"/>
    <w:rsid w:val="00131C74"/>
    <w:rsid w:val="00133B30"/>
    <w:rsid w:val="00133B3A"/>
    <w:rsid w:val="00136285"/>
    <w:rsid w:val="00137196"/>
    <w:rsid w:val="001374FD"/>
    <w:rsid w:val="00137898"/>
    <w:rsid w:val="00140DC5"/>
    <w:rsid w:val="001410E8"/>
    <w:rsid w:val="0014695B"/>
    <w:rsid w:val="00146DEC"/>
    <w:rsid w:val="00147266"/>
    <w:rsid w:val="00152618"/>
    <w:rsid w:val="00153B5B"/>
    <w:rsid w:val="001540BF"/>
    <w:rsid w:val="00154346"/>
    <w:rsid w:val="00155413"/>
    <w:rsid w:val="00155884"/>
    <w:rsid w:val="00155AE8"/>
    <w:rsid w:val="00155E8A"/>
    <w:rsid w:val="00157864"/>
    <w:rsid w:val="00160776"/>
    <w:rsid w:val="00160AA8"/>
    <w:rsid w:val="00160CF3"/>
    <w:rsid w:val="00161385"/>
    <w:rsid w:val="00161B6C"/>
    <w:rsid w:val="00161F8D"/>
    <w:rsid w:val="0016324E"/>
    <w:rsid w:val="0016457B"/>
    <w:rsid w:val="00164C6A"/>
    <w:rsid w:val="00165351"/>
    <w:rsid w:val="00165914"/>
    <w:rsid w:val="00166570"/>
    <w:rsid w:val="001667DB"/>
    <w:rsid w:val="00166B51"/>
    <w:rsid w:val="0017048C"/>
    <w:rsid w:val="001712F2"/>
    <w:rsid w:val="001718BE"/>
    <w:rsid w:val="001729E9"/>
    <w:rsid w:val="00175349"/>
    <w:rsid w:val="00175B54"/>
    <w:rsid w:val="001772EB"/>
    <w:rsid w:val="001807F1"/>
    <w:rsid w:val="00181ABB"/>
    <w:rsid w:val="00183A7A"/>
    <w:rsid w:val="0018401F"/>
    <w:rsid w:val="001841B4"/>
    <w:rsid w:val="00185114"/>
    <w:rsid w:val="0018525D"/>
    <w:rsid w:val="00185DF3"/>
    <w:rsid w:val="0018605A"/>
    <w:rsid w:val="00186625"/>
    <w:rsid w:val="0018721A"/>
    <w:rsid w:val="001876B3"/>
    <w:rsid w:val="00190420"/>
    <w:rsid w:val="001908A0"/>
    <w:rsid w:val="00191F21"/>
    <w:rsid w:val="00192259"/>
    <w:rsid w:val="001923EB"/>
    <w:rsid w:val="00193214"/>
    <w:rsid w:val="00193C13"/>
    <w:rsid w:val="001952AB"/>
    <w:rsid w:val="00196B14"/>
    <w:rsid w:val="001A069F"/>
    <w:rsid w:val="001A0BFB"/>
    <w:rsid w:val="001A0D24"/>
    <w:rsid w:val="001A144E"/>
    <w:rsid w:val="001A17B5"/>
    <w:rsid w:val="001A363D"/>
    <w:rsid w:val="001A37FC"/>
    <w:rsid w:val="001A48E7"/>
    <w:rsid w:val="001A5099"/>
    <w:rsid w:val="001A53DB"/>
    <w:rsid w:val="001A54A1"/>
    <w:rsid w:val="001A569A"/>
    <w:rsid w:val="001A7B20"/>
    <w:rsid w:val="001A7C21"/>
    <w:rsid w:val="001A7DF1"/>
    <w:rsid w:val="001B09B1"/>
    <w:rsid w:val="001B107C"/>
    <w:rsid w:val="001B15AC"/>
    <w:rsid w:val="001B28E0"/>
    <w:rsid w:val="001B3ADE"/>
    <w:rsid w:val="001B3AE8"/>
    <w:rsid w:val="001B4563"/>
    <w:rsid w:val="001B55CA"/>
    <w:rsid w:val="001B64F1"/>
    <w:rsid w:val="001B664B"/>
    <w:rsid w:val="001C12B2"/>
    <w:rsid w:val="001C147B"/>
    <w:rsid w:val="001C17BA"/>
    <w:rsid w:val="001C5302"/>
    <w:rsid w:val="001C6B96"/>
    <w:rsid w:val="001D091C"/>
    <w:rsid w:val="001D0D62"/>
    <w:rsid w:val="001D0DEF"/>
    <w:rsid w:val="001D205D"/>
    <w:rsid w:val="001D3949"/>
    <w:rsid w:val="001D396F"/>
    <w:rsid w:val="001D4F5B"/>
    <w:rsid w:val="001D5462"/>
    <w:rsid w:val="001D6015"/>
    <w:rsid w:val="001D72E7"/>
    <w:rsid w:val="001E04FC"/>
    <w:rsid w:val="001E07D8"/>
    <w:rsid w:val="001E1EF7"/>
    <w:rsid w:val="001E2A64"/>
    <w:rsid w:val="001E2B82"/>
    <w:rsid w:val="001E35D6"/>
    <w:rsid w:val="001E4220"/>
    <w:rsid w:val="001E4514"/>
    <w:rsid w:val="001E5104"/>
    <w:rsid w:val="001E5A3D"/>
    <w:rsid w:val="001E5E54"/>
    <w:rsid w:val="001E7D75"/>
    <w:rsid w:val="001F0170"/>
    <w:rsid w:val="001F06C9"/>
    <w:rsid w:val="001F18D1"/>
    <w:rsid w:val="001F3336"/>
    <w:rsid w:val="001F343C"/>
    <w:rsid w:val="001F34EC"/>
    <w:rsid w:val="001F3F96"/>
    <w:rsid w:val="001F48BE"/>
    <w:rsid w:val="001F562E"/>
    <w:rsid w:val="001F5CC0"/>
    <w:rsid w:val="001F64C1"/>
    <w:rsid w:val="001F6501"/>
    <w:rsid w:val="001F6AD9"/>
    <w:rsid w:val="001F6C29"/>
    <w:rsid w:val="001F7031"/>
    <w:rsid w:val="001F7A03"/>
    <w:rsid w:val="00200680"/>
    <w:rsid w:val="00200AA9"/>
    <w:rsid w:val="0020139B"/>
    <w:rsid w:val="00201E94"/>
    <w:rsid w:val="0020219A"/>
    <w:rsid w:val="0020238B"/>
    <w:rsid w:val="002032FA"/>
    <w:rsid w:val="00203449"/>
    <w:rsid w:val="002044DF"/>
    <w:rsid w:val="002051BF"/>
    <w:rsid w:val="0020529E"/>
    <w:rsid w:val="002059D9"/>
    <w:rsid w:val="00206BAB"/>
    <w:rsid w:val="0020723D"/>
    <w:rsid w:val="00207507"/>
    <w:rsid w:val="00207E17"/>
    <w:rsid w:val="002103D3"/>
    <w:rsid w:val="00210EF1"/>
    <w:rsid w:val="0021120E"/>
    <w:rsid w:val="00212221"/>
    <w:rsid w:val="002135E4"/>
    <w:rsid w:val="002136EA"/>
    <w:rsid w:val="00213EEE"/>
    <w:rsid w:val="00214635"/>
    <w:rsid w:val="0021466F"/>
    <w:rsid w:val="00214A26"/>
    <w:rsid w:val="002168D3"/>
    <w:rsid w:val="00221406"/>
    <w:rsid w:val="00221413"/>
    <w:rsid w:val="00221696"/>
    <w:rsid w:val="00222872"/>
    <w:rsid w:val="0022311B"/>
    <w:rsid w:val="00224026"/>
    <w:rsid w:val="00225AFC"/>
    <w:rsid w:val="00226146"/>
    <w:rsid w:val="002300C8"/>
    <w:rsid w:val="00230240"/>
    <w:rsid w:val="0023148C"/>
    <w:rsid w:val="002322E6"/>
    <w:rsid w:val="00232BC9"/>
    <w:rsid w:val="00232C9F"/>
    <w:rsid w:val="00232CCF"/>
    <w:rsid w:val="00232CE3"/>
    <w:rsid w:val="0023322B"/>
    <w:rsid w:val="0023616C"/>
    <w:rsid w:val="002365F7"/>
    <w:rsid w:val="002369E3"/>
    <w:rsid w:val="00236B13"/>
    <w:rsid w:val="0023766D"/>
    <w:rsid w:val="00237893"/>
    <w:rsid w:val="00237CCD"/>
    <w:rsid w:val="0024052D"/>
    <w:rsid w:val="002413B7"/>
    <w:rsid w:val="002417B1"/>
    <w:rsid w:val="00241A9A"/>
    <w:rsid w:val="00242455"/>
    <w:rsid w:val="00242491"/>
    <w:rsid w:val="00242C95"/>
    <w:rsid w:val="00242FC8"/>
    <w:rsid w:val="002442EB"/>
    <w:rsid w:val="00244E3F"/>
    <w:rsid w:val="00245182"/>
    <w:rsid w:val="00245367"/>
    <w:rsid w:val="00245601"/>
    <w:rsid w:val="00247E24"/>
    <w:rsid w:val="0025083F"/>
    <w:rsid w:val="00250AC0"/>
    <w:rsid w:val="00251B48"/>
    <w:rsid w:val="00252531"/>
    <w:rsid w:val="0025267C"/>
    <w:rsid w:val="00252AA5"/>
    <w:rsid w:val="00252B90"/>
    <w:rsid w:val="002533CA"/>
    <w:rsid w:val="002538B4"/>
    <w:rsid w:val="00254397"/>
    <w:rsid w:val="0025631E"/>
    <w:rsid w:val="002565FC"/>
    <w:rsid w:val="0025705C"/>
    <w:rsid w:val="002612BB"/>
    <w:rsid w:val="00262F22"/>
    <w:rsid w:val="002636E5"/>
    <w:rsid w:val="002636F8"/>
    <w:rsid w:val="002644D9"/>
    <w:rsid w:val="002646F4"/>
    <w:rsid w:val="00264A5C"/>
    <w:rsid w:val="00265D0E"/>
    <w:rsid w:val="002662A4"/>
    <w:rsid w:val="00266A3F"/>
    <w:rsid w:val="00270422"/>
    <w:rsid w:val="002717E1"/>
    <w:rsid w:val="00272144"/>
    <w:rsid w:val="002739CF"/>
    <w:rsid w:val="002740EF"/>
    <w:rsid w:val="00274683"/>
    <w:rsid w:val="00274FF3"/>
    <w:rsid w:val="002763A9"/>
    <w:rsid w:val="00276614"/>
    <w:rsid w:val="00276B89"/>
    <w:rsid w:val="00276DAB"/>
    <w:rsid w:val="00277358"/>
    <w:rsid w:val="0027752B"/>
    <w:rsid w:val="0028443E"/>
    <w:rsid w:val="00284935"/>
    <w:rsid w:val="00284AB3"/>
    <w:rsid w:val="00284CA5"/>
    <w:rsid w:val="002859B1"/>
    <w:rsid w:val="00285C71"/>
    <w:rsid w:val="002870F3"/>
    <w:rsid w:val="002877B2"/>
    <w:rsid w:val="0029010F"/>
    <w:rsid w:val="00290C62"/>
    <w:rsid w:val="0029144C"/>
    <w:rsid w:val="002929C3"/>
    <w:rsid w:val="00292CD9"/>
    <w:rsid w:val="00294835"/>
    <w:rsid w:val="00295704"/>
    <w:rsid w:val="002973AF"/>
    <w:rsid w:val="002A0F45"/>
    <w:rsid w:val="002A0F65"/>
    <w:rsid w:val="002A130C"/>
    <w:rsid w:val="002A137D"/>
    <w:rsid w:val="002A14AD"/>
    <w:rsid w:val="002A19A7"/>
    <w:rsid w:val="002A1A17"/>
    <w:rsid w:val="002A44F1"/>
    <w:rsid w:val="002A6B67"/>
    <w:rsid w:val="002A78C7"/>
    <w:rsid w:val="002A7BB3"/>
    <w:rsid w:val="002B131E"/>
    <w:rsid w:val="002B2262"/>
    <w:rsid w:val="002B2403"/>
    <w:rsid w:val="002B2AF4"/>
    <w:rsid w:val="002B2E87"/>
    <w:rsid w:val="002B33BD"/>
    <w:rsid w:val="002B3CA2"/>
    <w:rsid w:val="002B4C07"/>
    <w:rsid w:val="002B4D73"/>
    <w:rsid w:val="002B5642"/>
    <w:rsid w:val="002B5EFE"/>
    <w:rsid w:val="002B6A60"/>
    <w:rsid w:val="002C0D77"/>
    <w:rsid w:val="002C1F3B"/>
    <w:rsid w:val="002C3303"/>
    <w:rsid w:val="002C432C"/>
    <w:rsid w:val="002C6D06"/>
    <w:rsid w:val="002C70A5"/>
    <w:rsid w:val="002C72BA"/>
    <w:rsid w:val="002C78F3"/>
    <w:rsid w:val="002C7C9A"/>
    <w:rsid w:val="002C7ED8"/>
    <w:rsid w:val="002D14DD"/>
    <w:rsid w:val="002D39D6"/>
    <w:rsid w:val="002D3AAD"/>
    <w:rsid w:val="002E1737"/>
    <w:rsid w:val="002E3105"/>
    <w:rsid w:val="002E3803"/>
    <w:rsid w:val="002E3E1C"/>
    <w:rsid w:val="002E406D"/>
    <w:rsid w:val="002E4F3C"/>
    <w:rsid w:val="002E68AE"/>
    <w:rsid w:val="002E7285"/>
    <w:rsid w:val="002E7CA8"/>
    <w:rsid w:val="002F0610"/>
    <w:rsid w:val="002F08F1"/>
    <w:rsid w:val="002F0BC3"/>
    <w:rsid w:val="002F1C3F"/>
    <w:rsid w:val="002F2343"/>
    <w:rsid w:val="002F24AD"/>
    <w:rsid w:val="002F28D9"/>
    <w:rsid w:val="002F2F0F"/>
    <w:rsid w:val="002F37FC"/>
    <w:rsid w:val="002F426D"/>
    <w:rsid w:val="002F450C"/>
    <w:rsid w:val="002F5518"/>
    <w:rsid w:val="002F56B0"/>
    <w:rsid w:val="0030238C"/>
    <w:rsid w:val="00302C9C"/>
    <w:rsid w:val="00303390"/>
    <w:rsid w:val="00303FBB"/>
    <w:rsid w:val="0030416F"/>
    <w:rsid w:val="00305DA5"/>
    <w:rsid w:val="00305F84"/>
    <w:rsid w:val="003072FC"/>
    <w:rsid w:val="00310051"/>
    <w:rsid w:val="00310E42"/>
    <w:rsid w:val="00310E45"/>
    <w:rsid w:val="00313107"/>
    <w:rsid w:val="00314C5D"/>
    <w:rsid w:val="003174D9"/>
    <w:rsid w:val="003204A3"/>
    <w:rsid w:val="00320508"/>
    <w:rsid w:val="00320B19"/>
    <w:rsid w:val="003223A7"/>
    <w:rsid w:val="00324358"/>
    <w:rsid w:val="00324384"/>
    <w:rsid w:val="00324AA9"/>
    <w:rsid w:val="00325CE6"/>
    <w:rsid w:val="0032619B"/>
    <w:rsid w:val="00326C11"/>
    <w:rsid w:val="0032756D"/>
    <w:rsid w:val="003300CD"/>
    <w:rsid w:val="00330960"/>
    <w:rsid w:val="0033182A"/>
    <w:rsid w:val="0033182D"/>
    <w:rsid w:val="0033227D"/>
    <w:rsid w:val="00332A39"/>
    <w:rsid w:val="003336C2"/>
    <w:rsid w:val="0033787F"/>
    <w:rsid w:val="003404B2"/>
    <w:rsid w:val="003405C7"/>
    <w:rsid w:val="003407D0"/>
    <w:rsid w:val="00341C77"/>
    <w:rsid w:val="00344C0D"/>
    <w:rsid w:val="00345A22"/>
    <w:rsid w:val="00345F34"/>
    <w:rsid w:val="003463E9"/>
    <w:rsid w:val="00346B76"/>
    <w:rsid w:val="00350737"/>
    <w:rsid w:val="003517EF"/>
    <w:rsid w:val="00351D01"/>
    <w:rsid w:val="0035231A"/>
    <w:rsid w:val="00353D2E"/>
    <w:rsid w:val="0035486D"/>
    <w:rsid w:val="00354E47"/>
    <w:rsid w:val="00356E5F"/>
    <w:rsid w:val="003570CC"/>
    <w:rsid w:val="003579A7"/>
    <w:rsid w:val="00360118"/>
    <w:rsid w:val="00361FC1"/>
    <w:rsid w:val="00362C4C"/>
    <w:rsid w:val="00363E07"/>
    <w:rsid w:val="00364E3B"/>
    <w:rsid w:val="0036576A"/>
    <w:rsid w:val="00366BEA"/>
    <w:rsid w:val="003672C8"/>
    <w:rsid w:val="00367321"/>
    <w:rsid w:val="00370557"/>
    <w:rsid w:val="003709F0"/>
    <w:rsid w:val="00370C3D"/>
    <w:rsid w:val="003714EA"/>
    <w:rsid w:val="0037450D"/>
    <w:rsid w:val="00375981"/>
    <w:rsid w:val="00376440"/>
    <w:rsid w:val="00377F63"/>
    <w:rsid w:val="00377F7F"/>
    <w:rsid w:val="00381945"/>
    <w:rsid w:val="00381C45"/>
    <w:rsid w:val="00382DF8"/>
    <w:rsid w:val="003832A4"/>
    <w:rsid w:val="003839AC"/>
    <w:rsid w:val="00384FF3"/>
    <w:rsid w:val="0038535D"/>
    <w:rsid w:val="00385789"/>
    <w:rsid w:val="00386534"/>
    <w:rsid w:val="00387BCC"/>
    <w:rsid w:val="00391E59"/>
    <w:rsid w:val="0039255E"/>
    <w:rsid w:val="0039256B"/>
    <w:rsid w:val="003934AB"/>
    <w:rsid w:val="003938F3"/>
    <w:rsid w:val="0039551A"/>
    <w:rsid w:val="003958CC"/>
    <w:rsid w:val="0039691E"/>
    <w:rsid w:val="00397813"/>
    <w:rsid w:val="003A007F"/>
    <w:rsid w:val="003A15FB"/>
    <w:rsid w:val="003A4438"/>
    <w:rsid w:val="003A4449"/>
    <w:rsid w:val="003A464E"/>
    <w:rsid w:val="003A50FA"/>
    <w:rsid w:val="003A5322"/>
    <w:rsid w:val="003A5359"/>
    <w:rsid w:val="003A60D3"/>
    <w:rsid w:val="003A638A"/>
    <w:rsid w:val="003A6BCE"/>
    <w:rsid w:val="003A788C"/>
    <w:rsid w:val="003A79BB"/>
    <w:rsid w:val="003B08EE"/>
    <w:rsid w:val="003B090F"/>
    <w:rsid w:val="003B13FB"/>
    <w:rsid w:val="003B1A23"/>
    <w:rsid w:val="003B269C"/>
    <w:rsid w:val="003B2716"/>
    <w:rsid w:val="003B28EB"/>
    <w:rsid w:val="003B291D"/>
    <w:rsid w:val="003B40AF"/>
    <w:rsid w:val="003B4192"/>
    <w:rsid w:val="003B6ED9"/>
    <w:rsid w:val="003C05ED"/>
    <w:rsid w:val="003C1664"/>
    <w:rsid w:val="003C3184"/>
    <w:rsid w:val="003C39CE"/>
    <w:rsid w:val="003C47E2"/>
    <w:rsid w:val="003C620B"/>
    <w:rsid w:val="003C76A6"/>
    <w:rsid w:val="003D0D9A"/>
    <w:rsid w:val="003D1340"/>
    <w:rsid w:val="003D13FF"/>
    <w:rsid w:val="003D1C0D"/>
    <w:rsid w:val="003D3CFF"/>
    <w:rsid w:val="003D4925"/>
    <w:rsid w:val="003D5610"/>
    <w:rsid w:val="003D678E"/>
    <w:rsid w:val="003D6950"/>
    <w:rsid w:val="003D74A5"/>
    <w:rsid w:val="003D75C7"/>
    <w:rsid w:val="003D7A40"/>
    <w:rsid w:val="003D7A98"/>
    <w:rsid w:val="003E00E6"/>
    <w:rsid w:val="003E0FD4"/>
    <w:rsid w:val="003E1833"/>
    <w:rsid w:val="003E1949"/>
    <w:rsid w:val="003E2F64"/>
    <w:rsid w:val="003E583F"/>
    <w:rsid w:val="003E5A2F"/>
    <w:rsid w:val="003E7504"/>
    <w:rsid w:val="003E7A51"/>
    <w:rsid w:val="003F0F86"/>
    <w:rsid w:val="003F2D43"/>
    <w:rsid w:val="003F3418"/>
    <w:rsid w:val="003F35FE"/>
    <w:rsid w:val="003F66B9"/>
    <w:rsid w:val="003F7481"/>
    <w:rsid w:val="003F79E6"/>
    <w:rsid w:val="00400405"/>
    <w:rsid w:val="004005E6"/>
    <w:rsid w:val="00400B30"/>
    <w:rsid w:val="00402324"/>
    <w:rsid w:val="00403051"/>
    <w:rsid w:val="0040375F"/>
    <w:rsid w:val="00404707"/>
    <w:rsid w:val="00405010"/>
    <w:rsid w:val="0040608C"/>
    <w:rsid w:val="0040765E"/>
    <w:rsid w:val="0041234D"/>
    <w:rsid w:val="00412C76"/>
    <w:rsid w:val="00412E05"/>
    <w:rsid w:val="00414073"/>
    <w:rsid w:val="004143C8"/>
    <w:rsid w:val="00414F38"/>
    <w:rsid w:val="0041636E"/>
    <w:rsid w:val="004166A8"/>
    <w:rsid w:val="00416793"/>
    <w:rsid w:val="00416B63"/>
    <w:rsid w:val="0042087D"/>
    <w:rsid w:val="0042156D"/>
    <w:rsid w:val="004217D4"/>
    <w:rsid w:val="00424F78"/>
    <w:rsid w:val="004263FF"/>
    <w:rsid w:val="00427098"/>
    <w:rsid w:val="004272BB"/>
    <w:rsid w:val="00427311"/>
    <w:rsid w:val="004278FC"/>
    <w:rsid w:val="004304C0"/>
    <w:rsid w:val="00430B0F"/>
    <w:rsid w:val="00430FE5"/>
    <w:rsid w:val="00431011"/>
    <w:rsid w:val="0043213F"/>
    <w:rsid w:val="00432427"/>
    <w:rsid w:val="00432CC1"/>
    <w:rsid w:val="00432DED"/>
    <w:rsid w:val="0043321E"/>
    <w:rsid w:val="00433D78"/>
    <w:rsid w:val="00433F4C"/>
    <w:rsid w:val="00434134"/>
    <w:rsid w:val="00434CA5"/>
    <w:rsid w:val="00436E98"/>
    <w:rsid w:val="00437561"/>
    <w:rsid w:val="0044010F"/>
    <w:rsid w:val="004401E1"/>
    <w:rsid w:val="0044052A"/>
    <w:rsid w:val="00440696"/>
    <w:rsid w:val="004409E9"/>
    <w:rsid w:val="00440FF6"/>
    <w:rsid w:val="00443BAF"/>
    <w:rsid w:val="00444221"/>
    <w:rsid w:val="004443C9"/>
    <w:rsid w:val="004447CE"/>
    <w:rsid w:val="004455BC"/>
    <w:rsid w:val="00445641"/>
    <w:rsid w:val="00445CB5"/>
    <w:rsid w:val="0044665E"/>
    <w:rsid w:val="00446F4B"/>
    <w:rsid w:val="00447628"/>
    <w:rsid w:val="00447AE0"/>
    <w:rsid w:val="00450EE9"/>
    <w:rsid w:val="00454D13"/>
    <w:rsid w:val="00455E33"/>
    <w:rsid w:val="00456A2F"/>
    <w:rsid w:val="00456D59"/>
    <w:rsid w:val="00461338"/>
    <w:rsid w:val="0046195E"/>
    <w:rsid w:val="00463A13"/>
    <w:rsid w:val="00463A2A"/>
    <w:rsid w:val="00463E98"/>
    <w:rsid w:val="00464294"/>
    <w:rsid w:val="004677BD"/>
    <w:rsid w:val="00467A3F"/>
    <w:rsid w:val="00467D3F"/>
    <w:rsid w:val="00467F26"/>
    <w:rsid w:val="0047460D"/>
    <w:rsid w:val="00474E8D"/>
    <w:rsid w:val="00474F55"/>
    <w:rsid w:val="00475673"/>
    <w:rsid w:val="00476EC4"/>
    <w:rsid w:val="00477944"/>
    <w:rsid w:val="004814CF"/>
    <w:rsid w:val="00481C45"/>
    <w:rsid w:val="004832F6"/>
    <w:rsid w:val="00484DB6"/>
    <w:rsid w:val="004855E2"/>
    <w:rsid w:val="00485E46"/>
    <w:rsid w:val="0048732A"/>
    <w:rsid w:val="0048740A"/>
    <w:rsid w:val="0049029D"/>
    <w:rsid w:val="0049062A"/>
    <w:rsid w:val="00490910"/>
    <w:rsid w:val="00491401"/>
    <w:rsid w:val="004934BD"/>
    <w:rsid w:val="00493535"/>
    <w:rsid w:val="00494344"/>
    <w:rsid w:val="004955E5"/>
    <w:rsid w:val="00496276"/>
    <w:rsid w:val="00496BB2"/>
    <w:rsid w:val="00496C9A"/>
    <w:rsid w:val="00496DF1"/>
    <w:rsid w:val="00497BFB"/>
    <w:rsid w:val="00497D93"/>
    <w:rsid w:val="004A01C4"/>
    <w:rsid w:val="004A1426"/>
    <w:rsid w:val="004A150A"/>
    <w:rsid w:val="004A178F"/>
    <w:rsid w:val="004A346F"/>
    <w:rsid w:val="004A647A"/>
    <w:rsid w:val="004A660F"/>
    <w:rsid w:val="004A7246"/>
    <w:rsid w:val="004A7372"/>
    <w:rsid w:val="004B0F1D"/>
    <w:rsid w:val="004B1037"/>
    <w:rsid w:val="004B283F"/>
    <w:rsid w:val="004B2EAA"/>
    <w:rsid w:val="004B3672"/>
    <w:rsid w:val="004B39CC"/>
    <w:rsid w:val="004B56F2"/>
    <w:rsid w:val="004B67C2"/>
    <w:rsid w:val="004B71BD"/>
    <w:rsid w:val="004C1BBF"/>
    <w:rsid w:val="004C3E44"/>
    <w:rsid w:val="004C4473"/>
    <w:rsid w:val="004C6744"/>
    <w:rsid w:val="004C7009"/>
    <w:rsid w:val="004C7346"/>
    <w:rsid w:val="004C76BD"/>
    <w:rsid w:val="004D046E"/>
    <w:rsid w:val="004D04EC"/>
    <w:rsid w:val="004D076E"/>
    <w:rsid w:val="004D1261"/>
    <w:rsid w:val="004D3A2B"/>
    <w:rsid w:val="004D4F7D"/>
    <w:rsid w:val="004D5E37"/>
    <w:rsid w:val="004D6EAC"/>
    <w:rsid w:val="004D764A"/>
    <w:rsid w:val="004E05B9"/>
    <w:rsid w:val="004E0DDE"/>
    <w:rsid w:val="004E1E53"/>
    <w:rsid w:val="004E24B8"/>
    <w:rsid w:val="004E26AC"/>
    <w:rsid w:val="004E30CC"/>
    <w:rsid w:val="004E326F"/>
    <w:rsid w:val="004E346D"/>
    <w:rsid w:val="004E3774"/>
    <w:rsid w:val="004E4027"/>
    <w:rsid w:val="004E53D9"/>
    <w:rsid w:val="004E5A1C"/>
    <w:rsid w:val="004E6A89"/>
    <w:rsid w:val="004E6E10"/>
    <w:rsid w:val="004E6E19"/>
    <w:rsid w:val="004E7976"/>
    <w:rsid w:val="004F003B"/>
    <w:rsid w:val="004F065D"/>
    <w:rsid w:val="004F2238"/>
    <w:rsid w:val="004F4001"/>
    <w:rsid w:val="004F41E5"/>
    <w:rsid w:val="004F75E0"/>
    <w:rsid w:val="004F75FF"/>
    <w:rsid w:val="0050045B"/>
    <w:rsid w:val="00503551"/>
    <w:rsid w:val="00505D7F"/>
    <w:rsid w:val="00510548"/>
    <w:rsid w:val="00510A06"/>
    <w:rsid w:val="005119A2"/>
    <w:rsid w:val="00513948"/>
    <w:rsid w:val="00514083"/>
    <w:rsid w:val="00514E8E"/>
    <w:rsid w:val="00515218"/>
    <w:rsid w:val="00515B78"/>
    <w:rsid w:val="00516C7A"/>
    <w:rsid w:val="00516EDB"/>
    <w:rsid w:val="0051750C"/>
    <w:rsid w:val="00517727"/>
    <w:rsid w:val="00517DC5"/>
    <w:rsid w:val="0052280B"/>
    <w:rsid w:val="00523026"/>
    <w:rsid w:val="00523160"/>
    <w:rsid w:val="00523850"/>
    <w:rsid w:val="00523919"/>
    <w:rsid w:val="00523B60"/>
    <w:rsid w:val="0052404F"/>
    <w:rsid w:val="00524B0A"/>
    <w:rsid w:val="00526301"/>
    <w:rsid w:val="00526679"/>
    <w:rsid w:val="00526A8C"/>
    <w:rsid w:val="00526B52"/>
    <w:rsid w:val="00526C15"/>
    <w:rsid w:val="005272EB"/>
    <w:rsid w:val="00530D40"/>
    <w:rsid w:val="0053221D"/>
    <w:rsid w:val="005328E5"/>
    <w:rsid w:val="00533C4D"/>
    <w:rsid w:val="0053459D"/>
    <w:rsid w:val="00536C4D"/>
    <w:rsid w:val="00540724"/>
    <w:rsid w:val="00540FFC"/>
    <w:rsid w:val="00541AB7"/>
    <w:rsid w:val="00542BFB"/>
    <w:rsid w:val="00543470"/>
    <w:rsid w:val="00543FC2"/>
    <w:rsid w:val="00544886"/>
    <w:rsid w:val="00546B07"/>
    <w:rsid w:val="00546E29"/>
    <w:rsid w:val="00550232"/>
    <w:rsid w:val="005505E3"/>
    <w:rsid w:val="005532B6"/>
    <w:rsid w:val="00554188"/>
    <w:rsid w:val="005549DB"/>
    <w:rsid w:val="00554BC0"/>
    <w:rsid w:val="00560CCA"/>
    <w:rsid w:val="005621CD"/>
    <w:rsid w:val="00562641"/>
    <w:rsid w:val="005630F2"/>
    <w:rsid w:val="005645C4"/>
    <w:rsid w:val="00564BE6"/>
    <w:rsid w:val="005659C6"/>
    <w:rsid w:val="00566095"/>
    <w:rsid w:val="00566B6F"/>
    <w:rsid w:val="00567561"/>
    <w:rsid w:val="005679DA"/>
    <w:rsid w:val="00567BE4"/>
    <w:rsid w:val="00567F60"/>
    <w:rsid w:val="00570558"/>
    <w:rsid w:val="00570D0B"/>
    <w:rsid w:val="0057188E"/>
    <w:rsid w:val="005727EA"/>
    <w:rsid w:val="00572D37"/>
    <w:rsid w:val="00573DC3"/>
    <w:rsid w:val="00575493"/>
    <w:rsid w:val="00575880"/>
    <w:rsid w:val="00575B13"/>
    <w:rsid w:val="005762AC"/>
    <w:rsid w:val="00576494"/>
    <w:rsid w:val="00576903"/>
    <w:rsid w:val="00576D5A"/>
    <w:rsid w:val="00577C4E"/>
    <w:rsid w:val="00580E6D"/>
    <w:rsid w:val="005829FA"/>
    <w:rsid w:val="00584168"/>
    <w:rsid w:val="0058630A"/>
    <w:rsid w:val="005871BD"/>
    <w:rsid w:val="00587B3C"/>
    <w:rsid w:val="00587BAE"/>
    <w:rsid w:val="00590153"/>
    <w:rsid w:val="0059049E"/>
    <w:rsid w:val="00590898"/>
    <w:rsid w:val="00590D98"/>
    <w:rsid w:val="00590FE8"/>
    <w:rsid w:val="0059133D"/>
    <w:rsid w:val="0059248E"/>
    <w:rsid w:val="005932A9"/>
    <w:rsid w:val="0059341E"/>
    <w:rsid w:val="00593FBE"/>
    <w:rsid w:val="0059452A"/>
    <w:rsid w:val="00595AC9"/>
    <w:rsid w:val="00595FB1"/>
    <w:rsid w:val="00596BF0"/>
    <w:rsid w:val="00596C94"/>
    <w:rsid w:val="00596D89"/>
    <w:rsid w:val="005A062C"/>
    <w:rsid w:val="005A17B0"/>
    <w:rsid w:val="005A23B5"/>
    <w:rsid w:val="005A4DBB"/>
    <w:rsid w:val="005A5265"/>
    <w:rsid w:val="005A5A00"/>
    <w:rsid w:val="005A78E2"/>
    <w:rsid w:val="005A7C0B"/>
    <w:rsid w:val="005B0004"/>
    <w:rsid w:val="005B0323"/>
    <w:rsid w:val="005B063B"/>
    <w:rsid w:val="005B1302"/>
    <w:rsid w:val="005B1B08"/>
    <w:rsid w:val="005B2717"/>
    <w:rsid w:val="005B30DD"/>
    <w:rsid w:val="005B33EA"/>
    <w:rsid w:val="005B392C"/>
    <w:rsid w:val="005B3B31"/>
    <w:rsid w:val="005B462E"/>
    <w:rsid w:val="005B55C4"/>
    <w:rsid w:val="005B5DB8"/>
    <w:rsid w:val="005B626D"/>
    <w:rsid w:val="005B6F15"/>
    <w:rsid w:val="005B7400"/>
    <w:rsid w:val="005B7619"/>
    <w:rsid w:val="005B7FC8"/>
    <w:rsid w:val="005C0358"/>
    <w:rsid w:val="005C0BDA"/>
    <w:rsid w:val="005C0D0E"/>
    <w:rsid w:val="005C12FA"/>
    <w:rsid w:val="005C1DA5"/>
    <w:rsid w:val="005C336D"/>
    <w:rsid w:val="005C3F86"/>
    <w:rsid w:val="005C3FFD"/>
    <w:rsid w:val="005C463E"/>
    <w:rsid w:val="005C545F"/>
    <w:rsid w:val="005C5F0A"/>
    <w:rsid w:val="005C722B"/>
    <w:rsid w:val="005C7358"/>
    <w:rsid w:val="005D0769"/>
    <w:rsid w:val="005D1EDF"/>
    <w:rsid w:val="005D24F0"/>
    <w:rsid w:val="005D2F97"/>
    <w:rsid w:val="005D43DF"/>
    <w:rsid w:val="005D461E"/>
    <w:rsid w:val="005D5352"/>
    <w:rsid w:val="005D5458"/>
    <w:rsid w:val="005D5C2D"/>
    <w:rsid w:val="005D70A5"/>
    <w:rsid w:val="005E0078"/>
    <w:rsid w:val="005E0423"/>
    <w:rsid w:val="005E09F7"/>
    <w:rsid w:val="005E28A2"/>
    <w:rsid w:val="005E3155"/>
    <w:rsid w:val="005E3A0B"/>
    <w:rsid w:val="005E3CB9"/>
    <w:rsid w:val="005E4351"/>
    <w:rsid w:val="005E4D78"/>
    <w:rsid w:val="005E548C"/>
    <w:rsid w:val="005E55A0"/>
    <w:rsid w:val="005E5A51"/>
    <w:rsid w:val="005E5D3B"/>
    <w:rsid w:val="005E7ADD"/>
    <w:rsid w:val="005E7FD6"/>
    <w:rsid w:val="005F2D13"/>
    <w:rsid w:val="005F2FF4"/>
    <w:rsid w:val="005F4497"/>
    <w:rsid w:val="005F51C2"/>
    <w:rsid w:val="005F5242"/>
    <w:rsid w:val="005F5BDF"/>
    <w:rsid w:val="005F5F8B"/>
    <w:rsid w:val="005F632E"/>
    <w:rsid w:val="005F7D85"/>
    <w:rsid w:val="005F7FC9"/>
    <w:rsid w:val="00600404"/>
    <w:rsid w:val="00602E66"/>
    <w:rsid w:val="00603478"/>
    <w:rsid w:val="00604E7D"/>
    <w:rsid w:val="0060610D"/>
    <w:rsid w:val="00606517"/>
    <w:rsid w:val="00606A0C"/>
    <w:rsid w:val="006110E1"/>
    <w:rsid w:val="006111E0"/>
    <w:rsid w:val="0061335C"/>
    <w:rsid w:val="006133CD"/>
    <w:rsid w:val="00613682"/>
    <w:rsid w:val="00614447"/>
    <w:rsid w:val="00614695"/>
    <w:rsid w:val="00615792"/>
    <w:rsid w:val="00615978"/>
    <w:rsid w:val="00615C0A"/>
    <w:rsid w:val="00616E0F"/>
    <w:rsid w:val="00617996"/>
    <w:rsid w:val="00620C92"/>
    <w:rsid w:val="0062300E"/>
    <w:rsid w:val="006244C9"/>
    <w:rsid w:val="0062451E"/>
    <w:rsid w:val="00624592"/>
    <w:rsid w:val="006249C9"/>
    <w:rsid w:val="00625332"/>
    <w:rsid w:val="00626293"/>
    <w:rsid w:val="0062658C"/>
    <w:rsid w:val="00626B53"/>
    <w:rsid w:val="006278CD"/>
    <w:rsid w:val="006302C1"/>
    <w:rsid w:val="00631241"/>
    <w:rsid w:val="0063195A"/>
    <w:rsid w:val="00631D96"/>
    <w:rsid w:val="0063353D"/>
    <w:rsid w:val="00634FDF"/>
    <w:rsid w:val="006403B9"/>
    <w:rsid w:val="0064065A"/>
    <w:rsid w:val="00641839"/>
    <w:rsid w:val="0064426A"/>
    <w:rsid w:val="00644635"/>
    <w:rsid w:val="00645BEB"/>
    <w:rsid w:val="00647B7A"/>
    <w:rsid w:val="006511A3"/>
    <w:rsid w:val="0065220E"/>
    <w:rsid w:val="0065251E"/>
    <w:rsid w:val="006532DE"/>
    <w:rsid w:val="0065387C"/>
    <w:rsid w:val="00653D84"/>
    <w:rsid w:val="00653E4D"/>
    <w:rsid w:val="0065489B"/>
    <w:rsid w:val="00654BC1"/>
    <w:rsid w:val="00655635"/>
    <w:rsid w:val="00656CC5"/>
    <w:rsid w:val="0065746E"/>
    <w:rsid w:val="00657533"/>
    <w:rsid w:val="00657C63"/>
    <w:rsid w:val="00660329"/>
    <w:rsid w:val="00660B24"/>
    <w:rsid w:val="00661254"/>
    <w:rsid w:val="00662853"/>
    <w:rsid w:val="0066292F"/>
    <w:rsid w:val="00663FF3"/>
    <w:rsid w:val="00666C40"/>
    <w:rsid w:val="00667192"/>
    <w:rsid w:val="0066774A"/>
    <w:rsid w:val="00667BB5"/>
    <w:rsid w:val="00675648"/>
    <w:rsid w:val="006756F7"/>
    <w:rsid w:val="00675897"/>
    <w:rsid w:val="006803A5"/>
    <w:rsid w:val="00681738"/>
    <w:rsid w:val="00682C5C"/>
    <w:rsid w:val="006852F1"/>
    <w:rsid w:val="00685BA8"/>
    <w:rsid w:val="00685E9A"/>
    <w:rsid w:val="0068657C"/>
    <w:rsid w:val="00686D4C"/>
    <w:rsid w:val="00686E26"/>
    <w:rsid w:val="00690342"/>
    <w:rsid w:val="00690397"/>
    <w:rsid w:val="006916F5"/>
    <w:rsid w:val="00691823"/>
    <w:rsid w:val="00691F5C"/>
    <w:rsid w:val="006922A3"/>
    <w:rsid w:val="006928BE"/>
    <w:rsid w:val="00693BA1"/>
    <w:rsid w:val="006945BF"/>
    <w:rsid w:val="0069482A"/>
    <w:rsid w:val="0069516C"/>
    <w:rsid w:val="00696846"/>
    <w:rsid w:val="006A03AD"/>
    <w:rsid w:val="006A0533"/>
    <w:rsid w:val="006A0D0A"/>
    <w:rsid w:val="006A1675"/>
    <w:rsid w:val="006A34BD"/>
    <w:rsid w:val="006A5597"/>
    <w:rsid w:val="006A5931"/>
    <w:rsid w:val="006A6462"/>
    <w:rsid w:val="006A6EEF"/>
    <w:rsid w:val="006A6FDB"/>
    <w:rsid w:val="006B073E"/>
    <w:rsid w:val="006B0A6A"/>
    <w:rsid w:val="006B0E1A"/>
    <w:rsid w:val="006B1B9A"/>
    <w:rsid w:val="006B2B3A"/>
    <w:rsid w:val="006B311D"/>
    <w:rsid w:val="006B4F11"/>
    <w:rsid w:val="006B5F48"/>
    <w:rsid w:val="006B5F94"/>
    <w:rsid w:val="006B75D7"/>
    <w:rsid w:val="006C0E24"/>
    <w:rsid w:val="006C1BAF"/>
    <w:rsid w:val="006C4B50"/>
    <w:rsid w:val="006C4E6D"/>
    <w:rsid w:val="006C5614"/>
    <w:rsid w:val="006C5F2A"/>
    <w:rsid w:val="006C5FCC"/>
    <w:rsid w:val="006C6631"/>
    <w:rsid w:val="006D1775"/>
    <w:rsid w:val="006D1801"/>
    <w:rsid w:val="006D1E6A"/>
    <w:rsid w:val="006D20A2"/>
    <w:rsid w:val="006D2EFC"/>
    <w:rsid w:val="006D3D6A"/>
    <w:rsid w:val="006D4973"/>
    <w:rsid w:val="006D540F"/>
    <w:rsid w:val="006D5CF9"/>
    <w:rsid w:val="006D78E8"/>
    <w:rsid w:val="006D79EF"/>
    <w:rsid w:val="006D7DBF"/>
    <w:rsid w:val="006E0722"/>
    <w:rsid w:val="006E0A01"/>
    <w:rsid w:val="006E2C9E"/>
    <w:rsid w:val="006E2E9F"/>
    <w:rsid w:val="006E3248"/>
    <w:rsid w:val="006E3C4B"/>
    <w:rsid w:val="006E3E24"/>
    <w:rsid w:val="006E5A76"/>
    <w:rsid w:val="006F0B63"/>
    <w:rsid w:val="006F1374"/>
    <w:rsid w:val="006F1BE3"/>
    <w:rsid w:val="006F28DE"/>
    <w:rsid w:val="006F29D9"/>
    <w:rsid w:val="006F4066"/>
    <w:rsid w:val="006F43C7"/>
    <w:rsid w:val="006F465C"/>
    <w:rsid w:val="006F4861"/>
    <w:rsid w:val="006F4A2A"/>
    <w:rsid w:val="006F4F93"/>
    <w:rsid w:val="006F5A53"/>
    <w:rsid w:val="006F684E"/>
    <w:rsid w:val="00700E7F"/>
    <w:rsid w:val="00701786"/>
    <w:rsid w:val="007024DB"/>
    <w:rsid w:val="00702AED"/>
    <w:rsid w:val="00702D05"/>
    <w:rsid w:val="00703E18"/>
    <w:rsid w:val="007046DD"/>
    <w:rsid w:val="00705047"/>
    <w:rsid w:val="00705512"/>
    <w:rsid w:val="00705BC4"/>
    <w:rsid w:val="00707CF2"/>
    <w:rsid w:val="007103FA"/>
    <w:rsid w:val="0071122C"/>
    <w:rsid w:val="007116E7"/>
    <w:rsid w:val="0071180B"/>
    <w:rsid w:val="00711C35"/>
    <w:rsid w:val="00712059"/>
    <w:rsid w:val="00712366"/>
    <w:rsid w:val="007131DB"/>
    <w:rsid w:val="00713296"/>
    <w:rsid w:val="00714361"/>
    <w:rsid w:val="00714687"/>
    <w:rsid w:val="007151EC"/>
    <w:rsid w:val="00715B72"/>
    <w:rsid w:val="00716A7D"/>
    <w:rsid w:val="00717409"/>
    <w:rsid w:val="00720457"/>
    <w:rsid w:val="00720555"/>
    <w:rsid w:val="0072191E"/>
    <w:rsid w:val="00721B2F"/>
    <w:rsid w:val="007229AD"/>
    <w:rsid w:val="00722AA4"/>
    <w:rsid w:val="00723600"/>
    <w:rsid w:val="00724EAA"/>
    <w:rsid w:val="00724EFB"/>
    <w:rsid w:val="007259CF"/>
    <w:rsid w:val="00726A3E"/>
    <w:rsid w:val="00726D6A"/>
    <w:rsid w:val="00730B9C"/>
    <w:rsid w:val="0073115D"/>
    <w:rsid w:val="007316D3"/>
    <w:rsid w:val="007320F2"/>
    <w:rsid w:val="00732958"/>
    <w:rsid w:val="00732A04"/>
    <w:rsid w:val="007338BA"/>
    <w:rsid w:val="0073668B"/>
    <w:rsid w:val="007369C3"/>
    <w:rsid w:val="00737D62"/>
    <w:rsid w:val="00740265"/>
    <w:rsid w:val="00740EFF"/>
    <w:rsid w:val="00741255"/>
    <w:rsid w:val="00743D69"/>
    <w:rsid w:val="00743F78"/>
    <w:rsid w:val="00744B42"/>
    <w:rsid w:val="00744DAD"/>
    <w:rsid w:val="007465F8"/>
    <w:rsid w:val="00746667"/>
    <w:rsid w:val="00747362"/>
    <w:rsid w:val="0075037C"/>
    <w:rsid w:val="007514D2"/>
    <w:rsid w:val="00753A2C"/>
    <w:rsid w:val="007559B2"/>
    <w:rsid w:val="007565B1"/>
    <w:rsid w:val="0075691A"/>
    <w:rsid w:val="00756F77"/>
    <w:rsid w:val="00757EBF"/>
    <w:rsid w:val="00757F91"/>
    <w:rsid w:val="007607B0"/>
    <w:rsid w:val="007613F4"/>
    <w:rsid w:val="00763195"/>
    <w:rsid w:val="00765237"/>
    <w:rsid w:val="0076574F"/>
    <w:rsid w:val="00767453"/>
    <w:rsid w:val="00770994"/>
    <w:rsid w:val="0077301C"/>
    <w:rsid w:val="007730F2"/>
    <w:rsid w:val="00773B53"/>
    <w:rsid w:val="00774C59"/>
    <w:rsid w:val="00774E31"/>
    <w:rsid w:val="00774F61"/>
    <w:rsid w:val="00775347"/>
    <w:rsid w:val="00775696"/>
    <w:rsid w:val="0077758A"/>
    <w:rsid w:val="00777B9E"/>
    <w:rsid w:val="0078021E"/>
    <w:rsid w:val="00780C2B"/>
    <w:rsid w:val="00781923"/>
    <w:rsid w:val="00781A29"/>
    <w:rsid w:val="00781D8D"/>
    <w:rsid w:val="00782407"/>
    <w:rsid w:val="00782513"/>
    <w:rsid w:val="00783264"/>
    <w:rsid w:val="00784356"/>
    <w:rsid w:val="007855C9"/>
    <w:rsid w:val="00785CB9"/>
    <w:rsid w:val="007905CE"/>
    <w:rsid w:val="00790858"/>
    <w:rsid w:val="00796E4B"/>
    <w:rsid w:val="007971B3"/>
    <w:rsid w:val="007A0C4F"/>
    <w:rsid w:val="007A2F9E"/>
    <w:rsid w:val="007A3781"/>
    <w:rsid w:val="007A386D"/>
    <w:rsid w:val="007A408E"/>
    <w:rsid w:val="007A479D"/>
    <w:rsid w:val="007A4F94"/>
    <w:rsid w:val="007A6133"/>
    <w:rsid w:val="007A6A28"/>
    <w:rsid w:val="007B17F6"/>
    <w:rsid w:val="007B1B8C"/>
    <w:rsid w:val="007B1D54"/>
    <w:rsid w:val="007B251E"/>
    <w:rsid w:val="007B29AC"/>
    <w:rsid w:val="007B35DD"/>
    <w:rsid w:val="007B5150"/>
    <w:rsid w:val="007B5373"/>
    <w:rsid w:val="007B5F11"/>
    <w:rsid w:val="007B7B59"/>
    <w:rsid w:val="007B7D8D"/>
    <w:rsid w:val="007B7E8D"/>
    <w:rsid w:val="007C0967"/>
    <w:rsid w:val="007C11EE"/>
    <w:rsid w:val="007C1D10"/>
    <w:rsid w:val="007C2D49"/>
    <w:rsid w:val="007C476C"/>
    <w:rsid w:val="007C47A3"/>
    <w:rsid w:val="007C47C4"/>
    <w:rsid w:val="007C4BD4"/>
    <w:rsid w:val="007C4C35"/>
    <w:rsid w:val="007C4EB1"/>
    <w:rsid w:val="007C5490"/>
    <w:rsid w:val="007C5631"/>
    <w:rsid w:val="007C5ED3"/>
    <w:rsid w:val="007C6CB6"/>
    <w:rsid w:val="007C6D86"/>
    <w:rsid w:val="007C6E3C"/>
    <w:rsid w:val="007C7162"/>
    <w:rsid w:val="007D041A"/>
    <w:rsid w:val="007D11BD"/>
    <w:rsid w:val="007D1C63"/>
    <w:rsid w:val="007D2F95"/>
    <w:rsid w:val="007D65E1"/>
    <w:rsid w:val="007D7EE9"/>
    <w:rsid w:val="007E02BC"/>
    <w:rsid w:val="007E0861"/>
    <w:rsid w:val="007E0F5A"/>
    <w:rsid w:val="007E1245"/>
    <w:rsid w:val="007E32C4"/>
    <w:rsid w:val="007E3FAD"/>
    <w:rsid w:val="007E40BC"/>
    <w:rsid w:val="007E445C"/>
    <w:rsid w:val="007E4636"/>
    <w:rsid w:val="007E4AF7"/>
    <w:rsid w:val="007E5301"/>
    <w:rsid w:val="007E70B7"/>
    <w:rsid w:val="007E7274"/>
    <w:rsid w:val="007E73BA"/>
    <w:rsid w:val="007E7C1F"/>
    <w:rsid w:val="007F03A6"/>
    <w:rsid w:val="007F0537"/>
    <w:rsid w:val="007F13EA"/>
    <w:rsid w:val="007F1AB1"/>
    <w:rsid w:val="007F1D15"/>
    <w:rsid w:val="007F20D8"/>
    <w:rsid w:val="007F20DA"/>
    <w:rsid w:val="007F2DF8"/>
    <w:rsid w:val="007F3315"/>
    <w:rsid w:val="007F3783"/>
    <w:rsid w:val="007F39B8"/>
    <w:rsid w:val="007F4DCD"/>
    <w:rsid w:val="007F732D"/>
    <w:rsid w:val="007F797F"/>
    <w:rsid w:val="00800586"/>
    <w:rsid w:val="00801515"/>
    <w:rsid w:val="00801A4F"/>
    <w:rsid w:val="00801A69"/>
    <w:rsid w:val="00801E5C"/>
    <w:rsid w:val="008029B9"/>
    <w:rsid w:val="00803E0E"/>
    <w:rsid w:val="00805D5D"/>
    <w:rsid w:val="00807C44"/>
    <w:rsid w:val="008108CC"/>
    <w:rsid w:val="00811A55"/>
    <w:rsid w:val="0081214F"/>
    <w:rsid w:val="008132DA"/>
    <w:rsid w:val="00813349"/>
    <w:rsid w:val="00813642"/>
    <w:rsid w:val="00813B03"/>
    <w:rsid w:val="00813DED"/>
    <w:rsid w:val="00814652"/>
    <w:rsid w:val="00814761"/>
    <w:rsid w:val="0081522D"/>
    <w:rsid w:val="00817E97"/>
    <w:rsid w:val="008215C7"/>
    <w:rsid w:val="0082181C"/>
    <w:rsid w:val="00822285"/>
    <w:rsid w:val="00822990"/>
    <w:rsid w:val="00823E39"/>
    <w:rsid w:val="008241A8"/>
    <w:rsid w:val="00824A8E"/>
    <w:rsid w:val="00824C6E"/>
    <w:rsid w:val="00824C94"/>
    <w:rsid w:val="008254FF"/>
    <w:rsid w:val="008257E1"/>
    <w:rsid w:val="00825B99"/>
    <w:rsid w:val="008269A7"/>
    <w:rsid w:val="00826DD5"/>
    <w:rsid w:val="00827B8C"/>
    <w:rsid w:val="00827D35"/>
    <w:rsid w:val="0083102A"/>
    <w:rsid w:val="00831EFE"/>
    <w:rsid w:val="00832671"/>
    <w:rsid w:val="00833A4D"/>
    <w:rsid w:val="00833FAB"/>
    <w:rsid w:val="00834400"/>
    <w:rsid w:val="008346DA"/>
    <w:rsid w:val="00835737"/>
    <w:rsid w:val="00835C56"/>
    <w:rsid w:val="00836755"/>
    <w:rsid w:val="008372D5"/>
    <w:rsid w:val="00837CDA"/>
    <w:rsid w:val="008405B1"/>
    <w:rsid w:val="00840AED"/>
    <w:rsid w:val="00840B0A"/>
    <w:rsid w:val="00840EEB"/>
    <w:rsid w:val="00841D56"/>
    <w:rsid w:val="00843B14"/>
    <w:rsid w:val="00843D86"/>
    <w:rsid w:val="0084529E"/>
    <w:rsid w:val="008456DC"/>
    <w:rsid w:val="00846516"/>
    <w:rsid w:val="00846585"/>
    <w:rsid w:val="0084684A"/>
    <w:rsid w:val="00847800"/>
    <w:rsid w:val="008508CB"/>
    <w:rsid w:val="00851101"/>
    <w:rsid w:val="0085167F"/>
    <w:rsid w:val="00853231"/>
    <w:rsid w:val="00854221"/>
    <w:rsid w:val="00855BBC"/>
    <w:rsid w:val="00856CE5"/>
    <w:rsid w:val="00857271"/>
    <w:rsid w:val="00857C9B"/>
    <w:rsid w:val="00857EE2"/>
    <w:rsid w:val="00861FE3"/>
    <w:rsid w:val="0086219C"/>
    <w:rsid w:val="00862C03"/>
    <w:rsid w:val="00862D07"/>
    <w:rsid w:val="0086312E"/>
    <w:rsid w:val="0086389E"/>
    <w:rsid w:val="008663A3"/>
    <w:rsid w:val="008679F3"/>
    <w:rsid w:val="00871ADD"/>
    <w:rsid w:val="00873C08"/>
    <w:rsid w:val="00874107"/>
    <w:rsid w:val="008751BE"/>
    <w:rsid w:val="00875C0A"/>
    <w:rsid w:val="008765E2"/>
    <w:rsid w:val="00876853"/>
    <w:rsid w:val="00876FCA"/>
    <w:rsid w:val="00877189"/>
    <w:rsid w:val="008804AA"/>
    <w:rsid w:val="008808B3"/>
    <w:rsid w:val="00880B71"/>
    <w:rsid w:val="00880E11"/>
    <w:rsid w:val="008845FC"/>
    <w:rsid w:val="008854D7"/>
    <w:rsid w:val="008868E0"/>
    <w:rsid w:val="00886DB4"/>
    <w:rsid w:val="008873FC"/>
    <w:rsid w:val="00887465"/>
    <w:rsid w:val="00887560"/>
    <w:rsid w:val="008879A3"/>
    <w:rsid w:val="00887C9E"/>
    <w:rsid w:val="008906EA"/>
    <w:rsid w:val="00891F43"/>
    <w:rsid w:val="00892376"/>
    <w:rsid w:val="00892816"/>
    <w:rsid w:val="008933C4"/>
    <w:rsid w:val="00893A84"/>
    <w:rsid w:val="00893E2E"/>
    <w:rsid w:val="00893E78"/>
    <w:rsid w:val="0089431C"/>
    <w:rsid w:val="00894A30"/>
    <w:rsid w:val="008955A8"/>
    <w:rsid w:val="008958DA"/>
    <w:rsid w:val="00895BB2"/>
    <w:rsid w:val="00895BBA"/>
    <w:rsid w:val="00896234"/>
    <w:rsid w:val="008962F1"/>
    <w:rsid w:val="00897F78"/>
    <w:rsid w:val="008A1135"/>
    <w:rsid w:val="008A2EA3"/>
    <w:rsid w:val="008A3D5A"/>
    <w:rsid w:val="008A4368"/>
    <w:rsid w:val="008A6450"/>
    <w:rsid w:val="008A6CA8"/>
    <w:rsid w:val="008A77F0"/>
    <w:rsid w:val="008B0520"/>
    <w:rsid w:val="008B0667"/>
    <w:rsid w:val="008B19FB"/>
    <w:rsid w:val="008B22F5"/>
    <w:rsid w:val="008B2BCA"/>
    <w:rsid w:val="008B3240"/>
    <w:rsid w:val="008B3922"/>
    <w:rsid w:val="008B416E"/>
    <w:rsid w:val="008B4886"/>
    <w:rsid w:val="008B5673"/>
    <w:rsid w:val="008B5A28"/>
    <w:rsid w:val="008B7046"/>
    <w:rsid w:val="008B7596"/>
    <w:rsid w:val="008C2F19"/>
    <w:rsid w:val="008C3038"/>
    <w:rsid w:val="008C3792"/>
    <w:rsid w:val="008C3994"/>
    <w:rsid w:val="008C4058"/>
    <w:rsid w:val="008C63FB"/>
    <w:rsid w:val="008C799D"/>
    <w:rsid w:val="008C7B73"/>
    <w:rsid w:val="008C7FA4"/>
    <w:rsid w:val="008D3876"/>
    <w:rsid w:val="008D3C6A"/>
    <w:rsid w:val="008D46F4"/>
    <w:rsid w:val="008D5A47"/>
    <w:rsid w:val="008D5B5A"/>
    <w:rsid w:val="008D61A5"/>
    <w:rsid w:val="008D7E7C"/>
    <w:rsid w:val="008E0520"/>
    <w:rsid w:val="008E0C2D"/>
    <w:rsid w:val="008E2080"/>
    <w:rsid w:val="008E4200"/>
    <w:rsid w:val="008E4C46"/>
    <w:rsid w:val="008E6A50"/>
    <w:rsid w:val="008F0906"/>
    <w:rsid w:val="008F2578"/>
    <w:rsid w:val="008F3CB2"/>
    <w:rsid w:val="008F3CE0"/>
    <w:rsid w:val="008F4BDC"/>
    <w:rsid w:val="008F4D65"/>
    <w:rsid w:val="008F54C5"/>
    <w:rsid w:val="008F69F0"/>
    <w:rsid w:val="008F6EAC"/>
    <w:rsid w:val="008F706C"/>
    <w:rsid w:val="008F73D7"/>
    <w:rsid w:val="00900DCF"/>
    <w:rsid w:val="009020DC"/>
    <w:rsid w:val="0090434B"/>
    <w:rsid w:val="00904CE3"/>
    <w:rsid w:val="00904E0B"/>
    <w:rsid w:val="009052E3"/>
    <w:rsid w:val="00906341"/>
    <w:rsid w:val="0090687A"/>
    <w:rsid w:val="00906952"/>
    <w:rsid w:val="00907F78"/>
    <w:rsid w:val="00913A07"/>
    <w:rsid w:val="00914987"/>
    <w:rsid w:val="00914E13"/>
    <w:rsid w:val="00915748"/>
    <w:rsid w:val="00916553"/>
    <w:rsid w:val="009165DF"/>
    <w:rsid w:val="009166BB"/>
    <w:rsid w:val="00917F00"/>
    <w:rsid w:val="00920018"/>
    <w:rsid w:val="009217F7"/>
    <w:rsid w:val="009219AD"/>
    <w:rsid w:val="00921DD1"/>
    <w:rsid w:val="00922859"/>
    <w:rsid w:val="00923A67"/>
    <w:rsid w:val="00923EBF"/>
    <w:rsid w:val="00924CDE"/>
    <w:rsid w:val="009251D1"/>
    <w:rsid w:val="009253BB"/>
    <w:rsid w:val="00925B9F"/>
    <w:rsid w:val="00925BBE"/>
    <w:rsid w:val="00925D1D"/>
    <w:rsid w:val="00926F5F"/>
    <w:rsid w:val="00927775"/>
    <w:rsid w:val="00927E74"/>
    <w:rsid w:val="0093053F"/>
    <w:rsid w:val="009305F2"/>
    <w:rsid w:val="00931D48"/>
    <w:rsid w:val="00932B34"/>
    <w:rsid w:val="00932FF8"/>
    <w:rsid w:val="00933520"/>
    <w:rsid w:val="009350B0"/>
    <w:rsid w:val="00935BA9"/>
    <w:rsid w:val="0093655E"/>
    <w:rsid w:val="009365EF"/>
    <w:rsid w:val="00936698"/>
    <w:rsid w:val="00936C30"/>
    <w:rsid w:val="00936D36"/>
    <w:rsid w:val="0094138F"/>
    <w:rsid w:val="00942DFC"/>
    <w:rsid w:val="009430D7"/>
    <w:rsid w:val="009439D5"/>
    <w:rsid w:val="00945692"/>
    <w:rsid w:val="00946766"/>
    <w:rsid w:val="00946A7A"/>
    <w:rsid w:val="00947ADF"/>
    <w:rsid w:val="00947BF4"/>
    <w:rsid w:val="00950432"/>
    <w:rsid w:val="009514B4"/>
    <w:rsid w:val="009516CD"/>
    <w:rsid w:val="009528A9"/>
    <w:rsid w:val="00952A0D"/>
    <w:rsid w:val="00953ADF"/>
    <w:rsid w:val="00953BCA"/>
    <w:rsid w:val="00954218"/>
    <w:rsid w:val="00955B41"/>
    <w:rsid w:val="0095634A"/>
    <w:rsid w:val="00957069"/>
    <w:rsid w:val="009573A1"/>
    <w:rsid w:val="00960344"/>
    <w:rsid w:val="00960498"/>
    <w:rsid w:val="009604D8"/>
    <w:rsid w:val="009610D9"/>
    <w:rsid w:val="00961533"/>
    <w:rsid w:val="00962A68"/>
    <w:rsid w:val="00963B3B"/>
    <w:rsid w:val="009644D2"/>
    <w:rsid w:val="0096481F"/>
    <w:rsid w:val="009659DA"/>
    <w:rsid w:val="00966000"/>
    <w:rsid w:val="009669AD"/>
    <w:rsid w:val="009719AF"/>
    <w:rsid w:val="00971DBE"/>
    <w:rsid w:val="00972121"/>
    <w:rsid w:val="00973E52"/>
    <w:rsid w:val="00974B87"/>
    <w:rsid w:val="00975F15"/>
    <w:rsid w:val="009762D3"/>
    <w:rsid w:val="0097647E"/>
    <w:rsid w:val="009779DC"/>
    <w:rsid w:val="009816B2"/>
    <w:rsid w:val="00982BB7"/>
    <w:rsid w:val="00983097"/>
    <w:rsid w:val="00983177"/>
    <w:rsid w:val="0098361A"/>
    <w:rsid w:val="00984270"/>
    <w:rsid w:val="0098481F"/>
    <w:rsid w:val="009849AF"/>
    <w:rsid w:val="0098538C"/>
    <w:rsid w:val="0098595E"/>
    <w:rsid w:val="009864F6"/>
    <w:rsid w:val="0098695A"/>
    <w:rsid w:val="00986DF2"/>
    <w:rsid w:val="00990942"/>
    <w:rsid w:val="00990A3D"/>
    <w:rsid w:val="00990ECE"/>
    <w:rsid w:val="00991B37"/>
    <w:rsid w:val="00991F29"/>
    <w:rsid w:val="00992A21"/>
    <w:rsid w:val="009940D3"/>
    <w:rsid w:val="00995692"/>
    <w:rsid w:val="0099598E"/>
    <w:rsid w:val="00995F2A"/>
    <w:rsid w:val="00996AB4"/>
    <w:rsid w:val="00996BDA"/>
    <w:rsid w:val="00996EC5"/>
    <w:rsid w:val="00997570"/>
    <w:rsid w:val="009A0E1C"/>
    <w:rsid w:val="009A1108"/>
    <w:rsid w:val="009A146F"/>
    <w:rsid w:val="009A196F"/>
    <w:rsid w:val="009A1EAC"/>
    <w:rsid w:val="009A2406"/>
    <w:rsid w:val="009A28E3"/>
    <w:rsid w:val="009A2927"/>
    <w:rsid w:val="009A3F4C"/>
    <w:rsid w:val="009A47B4"/>
    <w:rsid w:val="009A4DCD"/>
    <w:rsid w:val="009A6458"/>
    <w:rsid w:val="009A6E68"/>
    <w:rsid w:val="009A7460"/>
    <w:rsid w:val="009A7858"/>
    <w:rsid w:val="009A7F91"/>
    <w:rsid w:val="009B061B"/>
    <w:rsid w:val="009B0626"/>
    <w:rsid w:val="009B0699"/>
    <w:rsid w:val="009B0CB2"/>
    <w:rsid w:val="009B104A"/>
    <w:rsid w:val="009B1AA6"/>
    <w:rsid w:val="009B265F"/>
    <w:rsid w:val="009B2780"/>
    <w:rsid w:val="009B2789"/>
    <w:rsid w:val="009B3489"/>
    <w:rsid w:val="009B403D"/>
    <w:rsid w:val="009B446F"/>
    <w:rsid w:val="009B67B3"/>
    <w:rsid w:val="009B7840"/>
    <w:rsid w:val="009B784D"/>
    <w:rsid w:val="009B7F6D"/>
    <w:rsid w:val="009C0199"/>
    <w:rsid w:val="009C1128"/>
    <w:rsid w:val="009C1632"/>
    <w:rsid w:val="009C259F"/>
    <w:rsid w:val="009C3605"/>
    <w:rsid w:val="009C46E6"/>
    <w:rsid w:val="009D0617"/>
    <w:rsid w:val="009D14D0"/>
    <w:rsid w:val="009D190C"/>
    <w:rsid w:val="009D1DD3"/>
    <w:rsid w:val="009D1FA5"/>
    <w:rsid w:val="009D2042"/>
    <w:rsid w:val="009D2BD1"/>
    <w:rsid w:val="009D3457"/>
    <w:rsid w:val="009D386A"/>
    <w:rsid w:val="009D394D"/>
    <w:rsid w:val="009D40A2"/>
    <w:rsid w:val="009D44C8"/>
    <w:rsid w:val="009D4E0D"/>
    <w:rsid w:val="009D5379"/>
    <w:rsid w:val="009D5874"/>
    <w:rsid w:val="009D6E6F"/>
    <w:rsid w:val="009D796C"/>
    <w:rsid w:val="009E0C09"/>
    <w:rsid w:val="009E165B"/>
    <w:rsid w:val="009E2575"/>
    <w:rsid w:val="009E2E94"/>
    <w:rsid w:val="009E3220"/>
    <w:rsid w:val="009E3342"/>
    <w:rsid w:val="009E53F4"/>
    <w:rsid w:val="009E5A7B"/>
    <w:rsid w:val="009E6A3E"/>
    <w:rsid w:val="009E70CB"/>
    <w:rsid w:val="009E78BA"/>
    <w:rsid w:val="009F0532"/>
    <w:rsid w:val="009F0DF9"/>
    <w:rsid w:val="009F23D5"/>
    <w:rsid w:val="009F27D6"/>
    <w:rsid w:val="009F3669"/>
    <w:rsid w:val="009F411C"/>
    <w:rsid w:val="009F7D42"/>
    <w:rsid w:val="00A01868"/>
    <w:rsid w:val="00A02836"/>
    <w:rsid w:val="00A03BFA"/>
    <w:rsid w:val="00A0454A"/>
    <w:rsid w:val="00A05027"/>
    <w:rsid w:val="00A052F4"/>
    <w:rsid w:val="00A07F84"/>
    <w:rsid w:val="00A10466"/>
    <w:rsid w:val="00A10D9E"/>
    <w:rsid w:val="00A10F09"/>
    <w:rsid w:val="00A11C04"/>
    <w:rsid w:val="00A1233D"/>
    <w:rsid w:val="00A128F5"/>
    <w:rsid w:val="00A12BFD"/>
    <w:rsid w:val="00A12DD2"/>
    <w:rsid w:val="00A13890"/>
    <w:rsid w:val="00A13DE8"/>
    <w:rsid w:val="00A14021"/>
    <w:rsid w:val="00A158DD"/>
    <w:rsid w:val="00A16601"/>
    <w:rsid w:val="00A16C19"/>
    <w:rsid w:val="00A17196"/>
    <w:rsid w:val="00A17C42"/>
    <w:rsid w:val="00A20077"/>
    <w:rsid w:val="00A200A6"/>
    <w:rsid w:val="00A20A49"/>
    <w:rsid w:val="00A20F71"/>
    <w:rsid w:val="00A21F88"/>
    <w:rsid w:val="00A22885"/>
    <w:rsid w:val="00A230E1"/>
    <w:rsid w:val="00A23A86"/>
    <w:rsid w:val="00A24FC3"/>
    <w:rsid w:val="00A2533A"/>
    <w:rsid w:val="00A25D5A"/>
    <w:rsid w:val="00A260E4"/>
    <w:rsid w:val="00A2624F"/>
    <w:rsid w:val="00A263D1"/>
    <w:rsid w:val="00A26450"/>
    <w:rsid w:val="00A26B75"/>
    <w:rsid w:val="00A26E4C"/>
    <w:rsid w:val="00A26EAB"/>
    <w:rsid w:val="00A27D8D"/>
    <w:rsid w:val="00A30210"/>
    <w:rsid w:val="00A3052F"/>
    <w:rsid w:val="00A30702"/>
    <w:rsid w:val="00A30756"/>
    <w:rsid w:val="00A316A8"/>
    <w:rsid w:val="00A31D0B"/>
    <w:rsid w:val="00A32912"/>
    <w:rsid w:val="00A32D92"/>
    <w:rsid w:val="00A32E0A"/>
    <w:rsid w:val="00A33EB1"/>
    <w:rsid w:val="00A3400F"/>
    <w:rsid w:val="00A35F83"/>
    <w:rsid w:val="00A36323"/>
    <w:rsid w:val="00A36D4E"/>
    <w:rsid w:val="00A37DE0"/>
    <w:rsid w:val="00A401F1"/>
    <w:rsid w:val="00A4057B"/>
    <w:rsid w:val="00A43317"/>
    <w:rsid w:val="00A43720"/>
    <w:rsid w:val="00A43A48"/>
    <w:rsid w:val="00A4440F"/>
    <w:rsid w:val="00A45B47"/>
    <w:rsid w:val="00A461FE"/>
    <w:rsid w:val="00A469A3"/>
    <w:rsid w:val="00A501BE"/>
    <w:rsid w:val="00A51AA6"/>
    <w:rsid w:val="00A539FA"/>
    <w:rsid w:val="00A54294"/>
    <w:rsid w:val="00A57CBF"/>
    <w:rsid w:val="00A62BC2"/>
    <w:rsid w:val="00A6312B"/>
    <w:rsid w:val="00A63675"/>
    <w:rsid w:val="00A638A4"/>
    <w:rsid w:val="00A645DB"/>
    <w:rsid w:val="00A64773"/>
    <w:rsid w:val="00A64A63"/>
    <w:rsid w:val="00A6575B"/>
    <w:rsid w:val="00A65F0A"/>
    <w:rsid w:val="00A66366"/>
    <w:rsid w:val="00A6654F"/>
    <w:rsid w:val="00A671B8"/>
    <w:rsid w:val="00A676E1"/>
    <w:rsid w:val="00A67F1E"/>
    <w:rsid w:val="00A702E2"/>
    <w:rsid w:val="00A71090"/>
    <w:rsid w:val="00A74DE4"/>
    <w:rsid w:val="00A75BA0"/>
    <w:rsid w:val="00A7673F"/>
    <w:rsid w:val="00A76C40"/>
    <w:rsid w:val="00A76FCD"/>
    <w:rsid w:val="00A77ED8"/>
    <w:rsid w:val="00A8114F"/>
    <w:rsid w:val="00A81E3E"/>
    <w:rsid w:val="00A8228D"/>
    <w:rsid w:val="00A83BB9"/>
    <w:rsid w:val="00A84861"/>
    <w:rsid w:val="00A85350"/>
    <w:rsid w:val="00A8775C"/>
    <w:rsid w:val="00A87EE9"/>
    <w:rsid w:val="00A909A0"/>
    <w:rsid w:val="00A954D6"/>
    <w:rsid w:val="00A96899"/>
    <w:rsid w:val="00A970D8"/>
    <w:rsid w:val="00AA1142"/>
    <w:rsid w:val="00AA1968"/>
    <w:rsid w:val="00AA36C8"/>
    <w:rsid w:val="00AA3F06"/>
    <w:rsid w:val="00AA3FC5"/>
    <w:rsid w:val="00AA4F4C"/>
    <w:rsid w:val="00AA525B"/>
    <w:rsid w:val="00AA5585"/>
    <w:rsid w:val="00AA5CE2"/>
    <w:rsid w:val="00AA61B9"/>
    <w:rsid w:val="00AA73C6"/>
    <w:rsid w:val="00AB00A0"/>
    <w:rsid w:val="00AB2349"/>
    <w:rsid w:val="00AB3320"/>
    <w:rsid w:val="00AB35B1"/>
    <w:rsid w:val="00AB3698"/>
    <w:rsid w:val="00AB386F"/>
    <w:rsid w:val="00AB5B2A"/>
    <w:rsid w:val="00AB5C8F"/>
    <w:rsid w:val="00AB6A39"/>
    <w:rsid w:val="00AB6E6C"/>
    <w:rsid w:val="00AC024F"/>
    <w:rsid w:val="00AC0521"/>
    <w:rsid w:val="00AC071D"/>
    <w:rsid w:val="00AC1B32"/>
    <w:rsid w:val="00AC276D"/>
    <w:rsid w:val="00AC27BB"/>
    <w:rsid w:val="00AC2D42"/>
    <w:rsid w:val="00AC2E18"/>
    <w:rsid w:val="00AC35D1"/>
    <w:rsid w:val="00AC440B"/>
    <w:rsid w:val="00AC4E73"/>
    <w:rsid w:val="00AC5122"/>
    <w:rsid w:val="00AC5E4A"/>
    <w:rsid w:val="00AC63A6"/>
    <w:rsid w:val="00AC6F34"/>
    <w:rsid w:val="00AC727B"/>
    <w:rsid w:val="00AD0459"/>
    <w:rsid w:val="00AD1D7A"/>
    <w:rsid w:val="00AD1F6A"/>
    <w:rsid w:val="00AD5519"/>
    <w:rsid w:val="00AD621A"/>
    <w:rsid w:val="00AD7095"/>
    <w:rsid w:val="00AD7AD6"/>
    <w:rsid w:val="00AE2FE6"/>
    <w:rsid w:val="00AE3A8F"/>
    <w:rsid w:val="00AE5013"/>
    <w:rsid w:val="00AE513A"/>
    <w:rsid w:val="00AE5287"/>
    <w:rsid w:val="00AE5659"/>
    <w:rsid w:val="00AE5F90"/>
    <w:rsid w:val="00AE6051"/>
    <w:rsid w:val="00AE6285"/>
    <w:rsid w:val="00AE72A7"/>
    <w:rsid w:val="00AE79D4"/>
    <w:rsid w:val="00AE7A1A"/>
    <w:rsid w:val="00AE7D47"/>
    <w:rsid w:val="00AF094C"/>
    <w:rsid w:val="00AF0F6D"/>
    <w:rsid w:val="00AF123C"/>
    <w:rsid w:val="00AF16E3"/>
    <w:rsid w:val="00AF35CE"/>
    <w:rsid w:val="00AF5692"/>
    <w:rsid w:val="00AF56FF"/>
    <w:rsid w:val="00AF748B"/>
    <w:rsid w:val="00AF76A7"/>
    <w:rsid w:val="00B0155A"/>
    <w:rsid w:val="00B01FFD"/>
    <w:rsid w:val="00B0200C"/>
    <w:rsid w:val="00B022E9"/>
    <w:rsid w:val="00B06DEE"/>
    <w:rsid w:val="00B073E9"/>
    <w:rsid w:val="00B074A6"/>
    <w:rsid w:val="00B074AF"/>
    <w:rsid w:val="00B076C3"/>
    <w:rsid w:val="00B106BA"/>
    <w:rsid w:val="00B10980"/>
    <w:rsid w:val="00B11818"/>
    <w:rsid w:val="00B13CB6"/>
    <w:rsid w:val="00B140F2"/>
    <w:rsid w:val="00B14CAA"/>
    <w:rsid w:val="00B14CEA"/>
    <w:rsid w:val="00B16BEA"/>
    <w:rsid w:val="00B17798"/>
    <w:rsid w:val="00B178FE"/>
    <w:rsid w:val="00B21351"/>
    <w:rsid w:val="00B215E2"/>
    <w:rsid w:val="00B22383"/>
    <w:rsid w:val="00B2301A"/>
    <w:rsid w:val="00B24705"/>
    <w:rsid w:val="00B25FA6"/>
    <w:rsid w:val="00B263FC"/>
    <w:rsid w:val="00B30E35"/>
    <w:rsid w:val="00B32177"/>
    <w:rsid w:val="00B32C9A"/>
    <w:rsid w:val="00B33198"/>
    <w:rsid w:val="00B33483"/>
    <w:rsid w:val="00B3447F"/>
    <w:rsid w:val="00B349C1"/>
    <w:rsid w:val="00B3567B"/>
    <w:rsid w:val="00B35C38"/>
    <w:rsid w:val="00B35D24"/>
    <w:rsid w:val="00B361A7"/>
    <w:rsid w:val="00B3652D"/>
    <w:rsid w:val="00B365B7"/>
    <w:rsid w:val="00B366A8"/>
    <w:rsid w:val="00B3778E"/>
    <w:rsid w:val="00B37EC3"/>
    <w:rsid w:val="00B40383"/>
    <w:rsid w:val="00B40A24"/>
    <w:rsid w:val="00B40A49"/>
    <w:rsid w:val="00B418D9"/>
    <w:rsid w:val="00B42017"/>
    <w:rsid w:val="00B42174"/>
    <w:rsid w:val="00B42195"/>
    <w:rsid w:val="00B433DF"/>
    <w:rsid w:val="00B43806"/>
    <w:rsid w:val="00B4386F"/>
    <w:rsid w:val="00B438DE"/>
    <w:rsid w:val="00B43EC3"/>
    <w:rsid w:val="00B4508A"/>
    <w:rsid w:val="00B45B2A"/>
    <w:rsid w:val="00B47847"/>
    <w:rsid w:val="00B47D94"/>
    <w:rsid w:val="00B5204A"/>
    <w:rsid w:val="00B52B97"/>
    <w:rsid w:val="00B5400A"/>
    <w:rsid w:val="00B54048"/>
    <w:rsid w:val="00B567F5"/>
    <w:rsid w:val="00B60975"/>
    <w:rsid w:val="00B61BF2"/>
    <w:rsid w:val="00B61CCB"/>
    <w:rsid w:val="00B6225B"/>
    <w:rsid w:val="00B62F55"/>
    <w:rsid w:val="00B635DD"/>
    <w:rsid w:val="00B63D62"/>
    <w:rsid w:val="00B6405D"/>
    <w:rsid w:val="00B6473C"/>
    <w:rsid w:val="00B653AF"/>
    <w:rsid w:val="00B65442"/>
    <w:rsid w:val="00B654D8"/>
    <w:rsid w:val="00B6635A"/>
    <w:rsid w:val="00B6647D"/>
    <w:rsid w:val="00B678EE"/>
    <w:rsid w:val="00B71421"/>
    <w:rsid w:val="00B7205E"/>
    <w:rsid w:val="00B73084"/>
    <w:rsid w:val="00B739F8"/>
    <w:rsid w:val="00B747C9"/>
    <w:rsid w:val="00B74CAD"/>
    <w:rsid w:val="00B756CA"/>
    <w:rsid w:val="00B75B08"/>
    <w:rsid w:val="00B776E0"/>
    <w:rsid w:val="00B7774D"/>
    <w:rsid w:val="00B801AA"/>
    <w:rsid w:val="00B81119"/>
    <w:rsid w:val="00B81854"/>
    <w:rsid w:val="00B841B7"/>
    <w:rsid w:val="00B84700"/>
    <w:rsid w:val="00B84FBC"/>
    <w:rsid w:val="00B8562B"/>
    <w:rsid w:val="00B858A0"/>
    <w:rsid w:val="00B85D86"/>
    <w:rsid w:val="00B86E7D"/>
    <w:rsid w:val="00B91FD9"/>
    <w:rsid w:val="00B92024"/>
    <w:rsid w:val="00B92387"/>
    <w:rsid w:val="00B9345B"/>
    <w:rsid w:val="00B944E6"/>
    <w:rsid w:val="00B94FB4"/>
    <w:rsid w:val="00B96614"/>
    <w:rsid w:val="00B9738E"/>
    <w:rsid w:val="00BA0367"/>
    <w:rsid w:val="00BA1074"/>
    <w:rsid w:val="00BA1A36"/>
    <w:rsid w:val="00BA1ACE"/>
    <w:rsid w:val="00BA2253"/>
    <w:rsid w:val="00BA2500"/>
    <w:rsid w:val="00BA3C2F"/>
    <w:rsid w:val="00BA3FEA"/>
    <w:rsid w:val="00BA5C6D"/>
    <w:rsid w:val="00BA5D02"/>
    <w:rsid w:val="00BA6ABE"/>
    <w:rsid w:val="00BA6DD9"/>
    <w:rsid w:val="00BA751A"/>
    <w:rsid w:val="00BA7732"/>
    <w:rsid w:val="00BA7BB0"/>
    <w:rsid w:val="00BB08A7"/>
    <w:rsid w:val="00BB29CA"/>
    <w:rsid w:val="00BB3F23"/>
    <w:rsid w:val="00BB42F8"/>
    <w:rsid w:val="00BB4844"/>
    <w:rsid w:val="00BB4A43"/>
    <w:rsid w:val="00BB5054"/>
    <w:rsid w:val="00BB546B"/>
    <w:rsid w:val="00BB6F22"/>
    <w:rsid w:val="00BB75E7"/>
    <w:rsid w:val="00BB7F7B"/>
    <w:rsid w:val="00BC1AF6"/>
    <w:rsid w:val="00BC21D5"/>
    <w:rsid w:val="00BC53D1"/>
    <w:rsid w:val="00BC58AA"/>
    <w:rsid w:val="00BC72FE"/>
    <w:rsid w:val="00BD0004"/>
    <w:rsid w:val="00BD0F75"/>
    <w:rsid w:val="00BD353E"/>
    <w:rsid w:val="00BD56D7"/>
    <w:rsid w:val="00BD6786"/>
    <w:rsid w:val="00BD68E7"/>
    <w:rsid w:val="00BE0BA5"/>
    <w:rsid w:val="00BE1112"/>
    <w:rsid w:val="00BE1877"/>
    <w:rsid w:val="00BE1B60"/>
    <w:rsid w:val="00BE33F6"/>
    <w:rsid w:val="00BE34E6"/>
    <w:rsid w:val="00BE4C57"/>
    <w:rsid w:val="00BE5164"/>
    <w:rsid w:val="00BE7BBD"/>
    <w:rsid w:val="00BF06DB"/>
    <w:rsid w:val="00BF25F8"/>
    <w:rsid w:val="00BF2C4A"/>
    <w:rsid w:val="00BF5778"/>
    <w:rsid w:val="00BF685D"/>
    <w:rsid w:val="00BF6EB3"/>
    <w:rsid w:val="00BF7CA6"/>
    <w:rsid w:val="00C001B9"/>
    <w:rsid w:val="00C00242"/>
    <w:rsid w:val="00C01842"/>
    <w:rsid w:val="00C01DB1"/>
    <w:rsid w:val="00C020FB"/>
    <w:rsid w:val="00C02FA1"/>
    <w:rsid w:val="00C038C4"/>
    <w:rsid w:val="00C03909"/>
    <w:rsid w:val="00C04AD7"/>
    <w:rsid w:val="00C04EB1"/>
    <w:rsid w:val="00C05545"/>
    <w:rsid w:val="00C05E9F"/>
    <w:rsid w:val="00C06301"/>
    <w:rsid w:val="00C06313"/>
    <w:rsid w:val="00C107FB"/>
    <w:rsid w:val="00C10821"/>
    <w:rsid w:val="00C111C4"/>
    <w:rsid w:val="00C11375"/>
    <w:rsid w:val="00C11F27"/>
    <w:rsid w:val="00C12017"/>
    <w:rsid w:val="00C124E4"/>
    <w:rsid w:val="00C12A6D"/>
    <w:rsid w:val="00C12FBA"/>
    <w:rsid w:val="00C142E9"/>
    <w:rsid w:val="00C1617F"/>
    <w:rsid w:val="00C16605"/>
    <w:rsid w:val="00C16996"/>
    <w:rsid w:val="00C16C96"/>
    <w:rsid w:val="00C20F66"/>
    <w:rsid w:val="00C222E9"/>
    <w:rsid w:val="00C2270D"/>
    <w:rsid w:val="00C228F7"/>
    <w:rsid w:val="00C23BAF"/>
    <w:rsid w:val="00C23F37"/>
    <w:rsid w:val="00C24380"/>
    <w:rsid w:val="00C2486F"/>
    <w:rsid w:val="00C24D72"/>
    <w:rsid w:val="00C24DC2"/>
    <w:rsid w:val="00C25B9E"/>
    <w:rsid w:val="00C25F1C"/>
    <w:rsid w:val="00C263C8"/>
    <w:rsid w:val="00C27712"/>
    <w:rsid w:val="00C27BE0"/>
    <w:rsid w:val="00C311D0"/>
    <w:rsid w:val="00C31DA3"/>
    <w:rsid w:val="00C32B6F"/>
    <w:rsid w:val="00C33B19"/>
    <w:rsid w:val="00C35466"/>
    <w:rsid w:val="00C3589E"/>
    <w:rsid w:val="00C37BEC"/>
    <w:rsid w:val="00C415C4"/>
    <w:rsid w:val="00C42131"/>
    <w:rsid w:val="00C42446"/>
    <w:rsid w:val="00C4318F"/>
    <w:rsid w:val="00C433C0"/>
    <w:rsid w:val="00C43882"/>
    <w:rsid w:val="00C43987"/>
    <w:rsid w:val="00C44730"/>
    <w:rsid w:val="00C447D5"/>
    <w:rsid w:val="00C44970"/>
    <w:rsid w:val="00C44B7D"/>
    <w:rsid w:val="00C44E22"/>
    <w:rsid w:val="00C46857"/>
    <w:rsid w:val="00C475A5"/>
    <w:rsid w:val="00C4781B"/>
    <w:rsid w:val="00C47FB0"/>
    <w:rsid w:val="00C5039C"/>
    <w:rsid w:val="00C507A5"/>
    <w:rsid w:val="00C50CD5"/>
    <w:rsid w:val="00C50FE1"/>
    <w:rsid w:val="00C53758"/>
    <w:rsid w:val="00C53D30"/>
    <w:rsid w:val="00C54E73"/>
    <w:rsid w:val="00C55CFD"/>
    <w:rsid w:val="00C561B4"/>
    <w:rsid w:val="00C565C8"/>
    <w:rsid w:val="00C57EF5"/>
    <w:rsid w:val="00C629A2"/>
    <w:rsid w:val="00C62FC7"/>
    <w:rsid w:val="00C6495F"/>
    <w:rsid w:val="00C650C6"/>
    <w:rsid w:val="00C65F85"/>
    <w:rsid w:val="00C66DE4"/>
    <w:rsid w:val="00C67A98"/>
    <w:rsid w:val="00C67DDC"/>
    <w:rsid w:val="00C719D0"/>
    <w:rsid w:val="00C71E19"/>
    <w:rsid w:val="00C7245A"/>
    <w:rsid w:val="00C72472"/>
    <w:rsid w:val="00C75366"/>
    <w:rsid w:val="00C7611D"/>
    <w:rsid w:val="00C776B7"/>
    <w:rsid w:val="00C7793F"/>
    <w:rsid w:val="00C81253"/>
    <w:rsid w:val="00C814D4"/>
    <w:rsid w:val="00C82894"/>
    <w:rsid w:val="00C84626"/>
    <w:rsid w:val="00C84627"/>
    <w:rsid w:val="00C84A32"/>
    <w:rsid w:val="00C84CF1"/>
    <w:rsid w:val="00C84FD7"/>
    <w:rsid w:val="00C85028"/>
    <w:rsid w:val="00C85F42"/>
    <w:rsid w:val="00C8685F"/>
    <w:rsid w:val="00C87891"/>
    <w:rsid w:val="00C9047F"/>
    <w:rsid w:val="00C91249"/>
    <w:rsid w:val="00C91F93"/>
    <w:rsid w:val="00C92E76"/>
    <w:rsid w:val="00C92FC6"/>
    <w:rsid w:val="00C93B1B"/>
    <w:rsid w:val="00C93EDA"/>
    <w:rsid w:val="00C94017"/>
    <w:rsid w:val="00C9426F"/>
    <w:rsid w:val="00C949E3"/>
    <w:rsid w:val="00C94AEB"/>
    <w:rsid w:val="00C9504D"/>
    <w:rsid w:val="00C953E9"/>
    <w:rsid w:val="00C962EE"/>
    <w:rsid w:val="00C97033"/>
    <w:rsid w:val="00C97625"/>
    <w:rsid w:val="00C97E16"/>
    <w:rsid w:val="00CA004A"/>
    <w:rsid w:val="00CA24F3"/>
    <w:rsid w:val="00CA26AC"/>
    <w:rsid w:val="00CA462B"/>
    <w:rsid w:val="00CA54B9"/>
    <w:rsid w:val="00CA5CC0"/>
    <w:rsid w:val="00CA6080"/>
    <w:rsid w:val="00CA652B"/>
    <w:rsid w:val="00CA6E2E"/>
    <w:rsid w:val="00CB0E92"/>
    <w:rsid w:val="00CB1AD2"/>
    <w:rsid w:val="00CB1E7C"/>
    <w:rsid w:val="00CB21BA"/>
    <w:rsid w:val="00CB2378"/>
    <w:rsid w:val="00CB3820"/>
    <w:rsid w:val="00CB3B63"/>
    <w:rsid w:val="00CB41B6"/>
    <w:rsid w:val="00CB4843"/>
    <w:rsid w:val="00CB4C31"/>
    <w:rsid w:val="00CC0499"/>
    <w:rsid w:val="00CC07E0"/>
    <w:rsid w:val="00CC22E4"/>
    <w:rsid w:val="00CC22E7"/>
    <w:rsid w:val="00CC244B"/>
    <w:rsid w:val="00CC2A24"/>
    <w:rsid w:val="00CC47F3"/>
    <w:rsid w:val="00CC5270"/>
    <w:rsid w:val="00CC5C5B"/>
    <w:rsid w:val="00CC77AE"/>
    <w:rsid w:val="00CC7922"/>
    <w:rsid w:val="00CD0200"/>
    <w:rsid w:val="00CD1AF6"/>
    <w:rsid w:val="00CD1DB7"/>
    <w:rsid w:val="00CD1EDB"/>
    <w:rsid w:val="00CD2AFE"/>
    <w:rsid w:val="00CD41BA"/>
    <w:rsid w:val="00CD4637"/>
    <w:rsid w:val="00CD480D"/>
    <w:rsid w:val="00CD50CB"/>
    <w:rsid w:val="00CD55D1"/>
    <w:rsid w:val="00CD6363"/>
    <w:rsid w:val="00CE0879"/>
    <w:rsid w:val="00CE0A4E"/>
    <w:rsid w:val="00CE0CD6"/>
    <w:rsid w:val="00CE1934"/>
    <w:rsid w:val="00CE2D82"/>
    <w:rsid w:val="00CE3914"/>
    <w:rsid w:val="00CE58AE"/>
    <w:rsid w:val="00CE6A00"/>
    <w:rsid w:val="00CE7A7D"/>
    <w:rsid w:val="00CF027A"/>
    <w:rsid w:val="00CF0880"/>
    <w:rsid w:val="00CF1819"/>
    <w:rsid w:val="00CF1F93"/>
    <w:rsid w:val="00CF26B2"/>
    <w:rsid w:val="00CF4298"/>
    <w:rsid w:val="00CF4300"/>
    <w:rsid w:val="00CF547B"/>
    <w:rsid w:val="00CF7065"/>
    <w:rsid w:val="00CF7EFC"/>
    <w:rsid w:val="00D026F9"/>
    <w:rsid w:val="00D0297E"/>
    <w:rsid w:val="00D03805"/>
    <w:rsid w:val="00D0429B"/>
    <w:rsid w:val="00D04FF4"/>
    <w:rsid w:val="00D050D4"/>
    <w:rsid w:val="00D0540C"/>
    <w:rsid w:val="00D05DF0"/>
    <w:rsid w:val="00D06107"/>
    <w:rsid w:val="00D06163"/>
    <w:rsid w:val="00D075DB"/>
    <w:rsid w:val="00D10193"/>
    <w:rsid w:val="00D121FB"/>
    <w:rsid w:val="00D13926"/>
    <w:rsid w:val="00D13A54"/>
    <w:rsid w:val="00D14143"/>
    <w:rsid w:val="00D144B9"/>
    <w:rsid w:val="00D14DB7"/>
    <w:rsid w:val="00D15395"/>
    <w:rsid w:val="00D15517"/>
    <w:rsid w:val="00D16717"/>
    <w:rsid w:val="00D16937"/>
    <w:rsid w:val="00D22004"/>
    <w:rsid w:val="00D22310"/>
    <w:rsid w:val="00D22663"/>
    <w:rsid w:val="00D227DE"/>
    <w:rsid w:val="00D231B3"/>
    <w:rsid w:val="00D23B75"/>
    <w:rsid w:val="00D23F64"/>
    <w:rsid w:val="00D242BB"/>
    <w:rsid w:val="00D24567"/>
    <w:rsid w:val="00D24EC9"/>
    <w:rsid w:val="00D2552C"/>
    <w:rsid w:val="00D27342"/>
    <w:rsid w:val="00D27791"/>
    <w:rsid w:val="00D27BE7"/>
    <w:rsid w:val="00D30A77"/>
    <w:rsid w:val="00D30D2B"/>
    <w:rsid w:val="00D31205"/>
    <w:rsid w:val="00D3504D"/>
    <w:rsid w:val="00D35072"/>
    <w:rsid w:val="00D3524C"/>
    <w:rsid w:val="00D35F1D"/>
    <w:rsid w:val="00D36937"/>
    <w:rsid w:val="00D4116D"/>
    <w:rsid w:val="00D4251D"/>
    <w:rsid w:val="00D4270F"/>
    <w:rsid w:val="00D4282F"/>
    <w:rsid w:val="00D43CF2"/>
    <w:rsid w:val="00D44108"/>
    <w:rsid w:val="00D44AC1"/>
    <w:rsid w:val="00D463E8"/>
    <w:rsid w:val="00D46ACE"/>
    <w:rsid w:val="00D47B3F"/>
    <w:rsid w:val="00D50203"/>
    <w:rsid w:val="00D515D0"/>
    <w:rsid w:val="00D52D0E"/>
    <w:rsid w:val="00D53C00"/>
    <w:rsid w:val="00D53D11"/>
    <w:rsid w:val="00D540A3"/>
    <w:rsid w:val="00D55BB2"/>
    <w:rsid w:val="00D5637F"/>
    <w:rsid w:val="00D563D4"/>
    <w:rsid w:val="00D57AB1"/>
    <w:rsid w:val="00D57E89"/>
    <w:rsid w:val="00D60947"/>
    <w:rsid w:val="00D61C64"/>
    <w:rsid w:val="00D62429"/>
    <w:rsid w:val="00D63A80"/>
    <w:rsid w:val="00D63FFE"/>
    <w:rsid w:val="00D64887"/>
    <w:rsid w:val="00D6500F"/>
    <w:rsid w:val="00D66854"/>
    <w:rsid w:val="00D67013"/>
    <w:rsid w:val="00D6707F"/>
    <w:rsid w:val="00D67542"/>
    <w:rsid w:val="00D67977"/>
    <w:rsid w:val="00D701E4"/>
    <w:rsid w:val="00D7061A"/>
    <w:rsid w:val="00D70C85"/>
    <w:rsid w:val="00D71033"/>
    <w:rsid w:val="00D712C3"/>
    <w:rsid w:val="00D72CE6"/>
    <w:rsid w:val="00D73FD2"/>
    <w:rsid w:val="00D748DA"/>
    <w:rsid w:val="00D7555D"/>
    <w:rsid w:val="00D7626A"/>
    <w:rsid w:val="00D77281"/>
    <w:rsid w:val="00D80033"/>
    <w:rsid w:val="00D8080F"/>
    <w:rsid w:val="00D80D6C"/>
    <w:rsid w:val="00D8152D"/>
    <w:rsid w:val="00D83E85"/>
    <w:rsid w:val="00D84B94"/>
    <w:rsid w:val="00D850B6"/>
    <w:rsid w:val="00D8549D"/>
    <w:rsid w:val="00D856F1"/>
    <w:rsid w:val="00D8597E"/>
    <w:rsid w:val="00D85CBA"/>
    <w:rsid w:val="00D85F34"/>
    <w:rsid w:val="00D862A6"/>
    <w:rsid w:val="00D86B86"/>
    <w:rsid w:val="00D875CC"/>
    <w:rsid w:val="00D904FF"/>
    <w:rsid w:val="00D9056A"/>
    <w:rsid w:val="00D94429"/>
    <w:rsid w:val="00D94B5E"/>
    <w:rsid w:val="00D9519D"/>
    <w:rsid w:val="00D96C5C"/>
    <w:rsid w:val="00D96C61"/>
    <w:rsid w:val="00D96E93"/>
    <w:rsid w:val="00DA02F7"/>
    <w:rsid w:val="00DA0712"/>
    <w:rsid w:val="00DA1BFE"/>
    <w:rsid w:val="00DA1EE3"/>
    <w:rsid w:val="00DA377E"/>
    <w:rsid w:val="00DA3917"/>
    <w:rsid w:val="00DA49F1"/>
    <w:rsid w:val="00DA5709"/>
    <w:rsid w:val="00DA69F0"/>
    <w:rsid w:val="00DA798B"/>
    <w:rsid w:val="00DA7C0C"/>
    <w:rsid w:val="00DB01D7"/>
    <w:rsid w:val="00DB03C4"/>
    <w:rsid w:val="00DB396D"/>
    <w:rsid w:val="00DB7A29"/>
    <w:rsid w:val="00DC01D7"/>
    <w:rsid w:val="00DC1F1A"/>
    <w:rsid w:val="00DC226A"/>
    <w:rsid w:val="00DC235C"/>
    <w:rsid w:val="00DC2689"/>
    <w:rsid w:val="00DC3761"/>
    <w:rsid w:val="00DC3841"/>
    <w:rsid w:val="00DC6884"/>
    <w:rsid w:val="00DC6943"/>
    <w:rsid w:val="00DC6CD5"/>
    <w:rsid w:val="00DC7047"/>
    <w:rsid w:val="00DC7157"/>
    <w:rsid w:val="00DC793E"/>
    <w:rsid w:val="00DD08CC"/>
    <w:rsid w:val="00DD12D7"/>
    <w:rsid w:val="00DD1F60"/>
    <w:rsid w:val="00DD22C9"/>
    <w:rsid w:val="00DD2FB8"/>
    <w:rsid w:val="00DD57E8"/>
    <w:rsid w:val="00DD5850"/>
    <w:rsid w:val="00DD6835"/>
    <w:rsid w:val="00DD6AE5"/>
    <w:rsid w:val="00DD74F1"/>
    <w:rsid w:val="00DD7B8C"/>
    <w:rsid w:val="00DE092C"/>
    <w:rsid w:val="00DE0A10"/>
    <w:rsid w:val="00DE0C4A"/>
    <w:rsid w:val="00DE18B3"/>
    <w:rsid w:val="00DE20A2"/>
    <w:rsid w:val="00DE21D9"/>
    <w:rsid w:val="00DE26FA"/>
    <w:rsid w:val="00DE42D2"/>
    <w:rsid w:val="00DE472C"/>
    <w:rsid w:val="00DE62E1"/>
    <w:rsid w:val="00DE67DC"/>
    <w:rsid w:val="00DE74E5"/>
    <w:rsid w:val="00DF1B9A"/>
    <w:rsid w:val="00DF3476"/>
    <w:rsid w:val="00DF3964"/>
    <w:rsid w:val="00DF5A9F"/>
    <w:rsid w:val="00DF61A6"/>
    <w:rsid w:val="00DF6611"/>
    <w:rsid w:val="00DF7960"/>
    <w:rsid w:val="00E0009B"/>
    <w:rsid w:val="00E01A8D"/>
    <w:rsid w:val="00E028F2"/>
    <w:rsid w:val="00E02FC6"/>
    <w:rsid w:val="00E0324B"/>
    <w:rsid w:val="00E039A8"/>
    <w:rsid w:val="00E03EFF"/>
    <w:rsid w:val="00E044EB"/>
    <w:rsid w:val="00E05048"/>
    <w:rsid w:val="00E05CDA"/>
    <w:rsid w:val="00E0653A"/>
    <w:rsid w:val="00E06CB6"/>
    <w:rsid w:val="00E06D66"/>
    <w:rsid w:val="00E0720D"/>
    <w:rsid w:val="00E072EE"/>
    <w:rsid w:val="00E102DD"/>
    <w:rsid w:val="00E105DD"/>
    <w:rsid w:val="00E106BA"/>
    <w:rsid w:val="00E1076C"/>
    <w:rsid w:val="00E10B97"/>
    <w:rsid w:val="00E121AD"/>
    <w:rsid w:val="00E13662"/>
    <w:rsid w:val="00E14B9A"/>
    <w:rsid w:val="00E162BC"/>
    <w:rsid w:val="00E16307"/>
    <w:rsid w:val="00E16925"/>
    <w:rsid w:val="00E170D5"/>
    <w:rsid w:val="00E17950"/>
    <w:rsid w:val="00E20914"/>
    <w:rsid w:val="00E21ECA"/>
    <w:rsid w:val="00E22F0D"/>
    <w:rsid w:val="00E2316B"/>
    <w:rsid w:val="00E251B6"/>
    <w:rsid w:val="00E2579F"/>
    <w:rsid w:val="00E266C7"/>
    <w:rsid w:val="00E26B22"/>
    <w:rsid w:val="00E26F3E"/>
    <w:rsid w:val="00E274A9"/>
    <w:rsid w:val="00E27C9F"/>
    <w:rsid w:val="00E300D2"/>
    <w:rsid w:val="00E30812"/>
    <w:rsid w:val="00E31419"/>
    <w:rsid w:val="00E31A79"/>
    <w:rsid w:val="00E31CD2"/>
    <w:rsid w:val="00E331C3"/>
    <w:rsid w:val="00E34123"/>
    <w:rsid w:val="00E34880"/>
    <w:rsid w:val="00E353F5"/>
    <w:rsid w:val="00E35A69"/>
    <w:rsid w:val="00E367A4"/>
    <w:rsid w:val="00E36E34"/>
    <w:rsid w:val="00E36F1E"/>
    <w:rsid w:val="00E371FB"/>
    <w:rsid w:val="00E3787C"/>
    <w:rsid w:val="00E4127A"/>
    <w:rsid w:val="00E42F76"/>
    <w:rsid w:val="00E4305A"/>
    <w:rsid w:val="00E452D9"/>
    <w:rsid w:val="00E47211"/>
    <w:rsid w:val="00E50089"/>
    <w:rsid w:val="00E50957"/>
    <w:rsid w:val="00E50B41"/>
    <w:rsid w:val="00E50B5D"/>
    <w:rsid w:val="00E51AA0"/>
    <w:rsid w:val="00E51B20"/>
    <w:rsid w:val="00E52243"/>
    <w:rsid w:val="00E547DF"/>
    <w:rsid w:val="00E552F3"/>
    <w:rsid w:val="00E55DF1"/>
    <w:rsid w:val="00E605AD"/>
    <w:rsid w:val="00E6088D"/>
    <w:rsid w:val="00E60DFA"/>
    <w:rsid w:val="00E6121E"/>
    <w:rsid w:val="00E6277A"/>
    <w:rsid w:val="00E63842"/>
    <w:rsid w:val="00E671E2"/>
    <w:rsid w:val="00E67814"/>
    <w:rsid w:val="00E7017D"/>
    <w:rsid w:val="00E71980"/>
    <w:rsid w:val="00E72902"/>
    <w:rsid w:val="00E72ADD"/>
    <w:rsid w:val="00E744D2"/>
    <w:rsid w:val="00E75478"/>
    <w:rsid w:val="00E76219"/>
    <w:rsid w:val="00E76835"/>
    <w:rsid w:val="00E76B7E"/>
    <w:rsid w:val="00E7794F"/>
    <w:rsid w:val="00E800E5"/>
    <w:rsid w:val="00E80575"/>
    <w:rsid w:val="00E80E63"/>
    <w:rsid w:val="00E81CEC"/>
    <w:rsid w:val="00E83E3F"/>
    <w:rsid w:val="00E84F03"/>
    <w:rsid w:val="00E85D4F"/>
    <w:rsid w:val="00E85D58"/>
    <w:rsid w:val="00E860E8"/>
    <w:rsid w:val="00E86314"/>
    <w:rsid w:val="00E87F3F"/>
    <w:rsid w:val="00E902C5"/>
    <w:rsid w:val="00E90A0B"/>
    <w:rsid w:val="00E90BB4"/>
    <w:rsid w:val="00E90CC6"/>
    <w:rsid w:val="00E91A67"/>
    <w:rsid w:val="00E927F5"/>
    <w:rsid w:val="00E92AAA"/>
    <w:rsid w:val="00E9313D"/>
    <w:rsid w:val="00E93931"/>
    <w:rsid w:val="00E939FC"/>
    <w:rsid w:val="00E94BEE"/>
    <w:rsid w:val="00E952A0"/>
    <w:rsid w:val="00E95F86"/>
    <w:rsid w:val="00E96DB5"/>
    <w:rsid w:val="00EA0E7F"/>
    <w:rsid w:val="00EA1228"/>
    <w:rsid w:val="00EA12B7"/>
    <w:rsid w:val="00EA12C2"/>
    <w:rsid w:val="00EA168D"/>
    <w:rsid w:val="00EA2465"/>
    <w:rsid w:val="00EA28BD"/>
    <w:rsid w:val="00EA4364"/>
    <w:rsid w:val="00EA56AE"/>
    <w:rsid w:val="00EA7D5A"/>
    <w:rsid w:val="00EB013F"/>
    <w:rsid w:val="00EB0CA9"/>
    <w:rsid w:val="00EB0F43"/>
    <w:rsid w:val="00EB1571"/>
    <w:rsid w:val="00EB1850"/>
    <w:rsid w:val="00EB1AE3"/>
    <w:rsid w:val="00EB28F7"/>
    <w:rsid w:val="00EB2E3F"/>
    <w:rsid w:val="00EB3687"/>
    <w:rsid w:val="00EB36F7"/>
    <w:rsid w:val="00EB460F"/>
    <w:rsid w:val="00EB49D8"/>
    <w:rsid w:val="00EB56DB"/>
    <w:rsid w:val="00EB5860"/>
    <w:rsid w:val="00EB5A76"/>
    <w:rsid w:val="00EB6618"/>
    <w:rsid w:val="00EB6A85"/>
    <w:rsid w:val="00EB7975"/>
    <w:rsid w:val="00EC1413"/>
    <w:rsid w:val="00EC1448"/>
    <w:rsid w:val="00EC1CDC"/>
    <w:rsid w:val="00EC3440"/>
    <w:rsid w:val="00EC4454"/>
    <w:rsid w:val="00EC4B3A"/>
    <w:rsid w:val="00EC4C60"/>
    <w:rsid w:val="00EC59C3"/>
    <w:rsid w:val="00EC7305"/>
    <w:rsid w:val="00EC7C93"/>
    <w:rsid w:val="00ED1BA9"/>
    <w:rsid w:val="00ED24A4"/>
    <w:rsid w:val="00ED3AFD"/>
    <w:rsid w:val="00ED40F6"/>
    <w:rsid w:val="00ED4846"/>
    <w:rsid w:val="00ED56D9"/>
    <w:rsid w:val="00ED5D2F"/>
    <w:rsid w:val="00ED6F66"/>
    <w:rsid w:val="00ED7908"/>
    <w:rsid w:val="00ED7D99"/>
    <w:rsid w:val="00EE0FF7"/>
    <w:rsid w:val="00EE19AA"/>
    <w:rsid w:val="00EE2144"/>
    <w:rsid w:val="00EE236F"/>
    <w:rsid w:val="00EE2471"/>
    <w:rsid w:val="00EE38F8"/>
    <w:rsid w:val="00EE4F2B"/>
    <w:rsid w:val="00EE55D1"/>
    <w:rsid w:val="00EE58B3"/>
    <w:rsid w:val="00EE6513"/>
    <w:rsid w:val="00EE6A9F"/>
    <w:rsid w:val="00EE742E"/>
    <w:rsid w:val="00EE7B2A"/>
    <w:rsid w:val="00EF0BDF"/>
    <w:rsid w:val="00EF12EE"/>
    <w:rsid w:val="00EF1645"/>
    <w:rsid w:val="00EF1866"/>
    <w:rsid w:val="00EF1C0E"/>
    <w:rsid w:val="00EF3968"/>
    <w:rsid w:val="00EF3D22"/>
    <w:rsid w:val="00EF42F6"/>
    <w:rsid w:val="00EF569F"/>
    <w:rsid w:val="00EF5764"/>
    <w:rsid w:val="00EF773C"/>
    <w:rsid w:val="00EF7B67"/>
    <w:rsid w:val="00F00343"/>
    <w:rsid w:val="00F003F9"/>
    <w:rsid w:val="00F00E7C"/>
    <w:rsid w:val="00F02F4B"/>
    <w:rsid w:val="00F02FD7"/>
    <w:rsid w:val="00F04569"/>
    <w:rsid w:val="00F04725"/>
    <w:rsid w:val="00F04B67"/>
    <w:rsid w:val="00F04FAD"/>
    <w:rsid w:val="00F05667"/>
    <w:rsid w:val="00F07298"/>
    <w:rsid w:val="00F10C36"/>
    <w:rsid w:val="00F10CA1"/>
    <w:rsid w:val="00F11133"/>
    <w:rsid w:val="00F176CE"/>
    <w:rsid w:val="00F20AD2"/>
    <w:rsid w:val="00F21D2B"/>
    <w:rsid w:val="00F25CCF"/>
    <w:rsid w:val="00F26C0B"/>
    <w:rsid w:val="00F26D93"/>
    <w:rsid w:val="00F27AD0"/>
    <w:rsid w:val="00F27C4C"/>
    <w:rsid w:val="00F27C9E"/>
    <w:rsid w:val="00F31188"/>
    <w:rsid w:val="00F311B3"/>
    <w:rsid w:val="00F32C48"/>
    <w:rsid w:val="00F33117"/>
    <w:rsid w:val="00F34229"/>
    <w:rsid w:val="00F342F7"/>
    <w:rsid w:val="00F36487"/>
    <w:rsid w:val="00F364B0"/>
    <w:rsid w:val="00F365D9"/>
    <w:rsid w:val="00F36F5F"/>
    <w:rsid w:val="00F405E2"/>
    <w:rsid w:val="00F426B1"/>
    <w:rsid w:val="00F42763"/>
    <w:rsid w:val="00F42889"/>
    <w:rsid w:val="00F42A30"/>
    <w:rsid w:val="00F44282"/>
    <w:rsid w:val="00F44C38"/>
    <w:rsid w:val="00F466B6"/>
    <w:rsid w:val="00F475D9"/>
    <w:rsid w:val="00F47F4A"/>
    <w:rsid w:val="00F501C1"/>
    <w:rsid w:val="00F5030E"/>
    <w:rsid w:val="00F50737"/>
    <w:rsid w:val="00F50B7C"/>
    <w:rsid w:val="00F51ADD"/>
    <w:rsid w:val="00F521CF"/>
    <w:rsid w:val="00F53105"/>
    <w:rsid w:val="00F53982"/>
    <w:rsid w:val="00F540D8"/>
    <w:rsid w:val="00F5559F"/>
    <w:rsid w:val="00F55709"/>
    <w:rsid w:val="00F572CC"/>
    <w:rsid w:val="00F60087"/>
    <w:rsid w:val="00F613A9"/>
    <w:rsid w:val="00F615D1"/>
    <w:rsid w:val="00F62200"/>
    <w:rsid w:val="00F6333B"/>
    <w:rsid w:val="00F639C4"/>
    <w:rsid w:val="00F64251"/>
    <w:rsid w:val="00F64B8C"/>
    <w:rsid w:val="00F65880"/>
    <w:rsid w:val="00F66941"/>
    <w:rsid w:val="00F70A2C"/>
    <w:rsid w:val="00F70DE5"/>
    <w:rsid w:val="00F7191E"/>
    <w:rsid w:val="00F71D70"/>
    <w:rsid w:val="00F73E6A"/>
    <w:rsid w:val="00F74414"/>
    <w:rsid w:val="00F74CF3"/>
    <w:rsid w:val="00F7573B"/>
    <w:rsid w:val="00F7679D"/>
    <w:rsid w:val="00F76FB1"/>
    <w:rsid w:val="00F80ACF"/>
    <w:rsid w:val="00F80C1B"/>
    <w:rsid w:val="00F80C57"/>
    <w:rsid w:val="00F811F1"/>
    <w:rsid w:val="00F81EF6"/>
    <w:rsid w:val="00F82D57"/>
    <w:rsid w:val="00F82D58"/>
    <w:rsid w:val="00F82D5B"/>
    <w:rsid w:val="00F84720"/>
    <w:rsid w:val="00F863D7"/>
    <w:rsid w:val="00F87179"/>
    <w:rsid w:val="00F87335"/>
    <w:rsid w:val="00F904EA"/>
    <w:rsid w:val="00F92D73"/>
    <w:rsid w:val="00F955CA"/>
    <w:rsid w:val="00F958AD"/>
    <w:rsid w:val="00F95F09"/>
    <w:rsid w:val="00F96455"/>
    <w:rsid w:val="00F96482"/>
    <w:rsid w:val="00F965E8"/>
    <w:rsid w:val="00F973B7"/>
    <w:rsid w:val="00FA0002"/>
    <w:rsid w:val="00FA0903"/>
    <w:rsid w:val="00FA0B6D"/>
    <w:rsid w:val="00FA1418"/>
    <w:rsid w:val="00FA1724"/>
    <w:rsid w:val="00FA1DD9"/>
    <w:rsid w:val="00FA277E"/>
    <w:rsid w:val="00FA2B99"/>
    <w:rsid w:val="00FA2ED2"/>
    <w:rsid w:val="00FA3D7A"/>
    <w:rsid w:val="00FA4729"/>
    <w:rsid w:val="00FA4B34"/>
    <w:rsid w:val="00FA4F65"/>
    <w:rsid w:val="00FA55EC"/>
    <w:rsid w:val="00FA644C"/>
    <w:rsid w:val="00FA7026"/>
    <w:rsid w:val="00FB1687"/>
    <w:rsid w:val="00FB2D38"/>
    <w:rsid w:val="00FB2FC1"/>
    <w:rsid w:val="00FB3162"/>
    <w:rsid w:val="00FB6AFE"/>
    <w:rsid w:val="00FB6FE8"/>
    <w:rsid w:val="00FC1F27"/>
    <w:rsid w:val="00FC2F73"/>
    <w:rsid w:val="00FC3B87"/>
    <w:rsid w:val="00FC433A"/>
    <w:rsid w:val="00FC5AF8"/>
    <w:rsid w:val="00FD009D"/>
    <w:rsid w:val="00FD0CDF"/>
    <w:rsid w:val="00FD0DBE"/>
    <w:rsid w:val="00FD1C20"/>
    <w:rsid w:val="00FD2A2B"/>
    <w:rsid w:val="00FD3A57"/>
    <w:rsid w:val="00FD3ADC"/>
    <w:rsid w:val="00FD3BA0"/>
    <w:rsid w:val="00FD53BE"/>
    <w:rsid w:val="00FD5EC3"/>
    <w:rsid w:val="00FD6138"/>
    <w:rsid w:val="00FD74AC"/>
    <w:rsid w:val="00FD7B1E"/>
    <w:rsid w:val="00FE0FEC"/>
    <w:rsid w:val="00FE1596"/>
    <w:rsid w:val="00FE1E46"/>
    <w:rsid w:val="00FE1EE7"/>
    <w:rsid w:val="00FE3233"/>
    <w:rsid w:val="00FE4D87"/>
    <w:rsid w:val="00FE5038"/>
    <w:rsid w:val="00FE5772"/>
    <w:rsid w:val="00FE64FD"/>
    <w:rsid w:val="00FF0892"/>
    <w:rsid w:val="00FF1105"/>
    <w:rsid w:val="00FF153E"/>
    <w:rsid w:val="00FF2121"/>
    <w:rsid w:val="00FF2195"/>
    <w:rsid w:val="00FF2702"/>
    <w:rsid w:val="00FF3219"/>
    <w:rsid w:val="00FF37B7"/>
    <w:rsid w:val="00FF4077"/>
    <w:rsid w:val="00FF44CA"/>
    <w:rsid w:val="00FF52F8"/>
    <w:rsid w:val="00FF5A5E"/>
    <w:rsid w:val="00FF6A5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9061A6"/>
  <w15:chartTrackingRefBased/>
  <w15:docId w15:val="{88633526-1302-1A47-81A2-3B8C690E4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eastAsiaTheme="majorEastAsia" w:hAnsiTheme="majorHAnsi" w:cstheme="maj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FC9"/>
    <w:rPr>
      <w:rFonts w:ascii="Times New Roman" w:eastAsia="Times New Roman" w:hAnsi="Times New Roman" w:cs="Times New Roman"/>
      <w:sz w:val="24"/>
      <w:szCs w:val="24"/>
    </w:rPr>
  </w:style>
  <w:style w:type="paragraph" w:styleId="Heading1">
    <w:name w:val="heading 1"/>
    <w:next w:val="Normal"/>
    <w:link w:val="Heading1Char"/>
    <w:uiPriority w:val="9"/>
    <w:qFormat/>
    <w:rsid w:val="006A0D0A"/>
    <w:pPr>
      <w:spacing w:before="600" w:after="120"/>
      <w:contextualSpacing/>
      <w:outlineLvl w:val="0"/>
    </w:pPr>
    <w:rPr>
      <w:rFonts w:ascii="Times New Roman" w:hAnsi="Times New Roman"/>
      <w:b/>
      <w:smallCaps/>
      <w:spacing w:val="5"/>
      <w:sz w:val="24"/>
      <w:szCs w:val="36"/>
    </w:rPr>
  </w:style>
  <w:style w:type="paragraph" w:styleId="Heading2">
    <w:name w:val="heading 2"/>
    <w:basedOn w:val="Normal"/>
    <w:next w:val="Normal"/>
    <w:link w:val="Heading2Char"/>
    <w:uiPriority w:val="9"/>
    <w:unhideWhenUsed/>
    <w:qFormat/>
    <w:rsid w:val="00AB35B1"/>
    <w:pPr>
      <w:spacing w:before="200" w:line="480" w:lineRule="auto"/>
      <w:outlineLvl w:val="1"/>
    </w:pPr>
    <w:rPr>
      <w:rFonts w:eastAsiaTheme="majorEastAsia" w:cstheme="majorBidi"/>
      <w:b/>
      <w:smallCaps/>
      <w:szCs w:val="28"/>
    </w:rPr>
  </w:style>
  <w:style w:type="paragraph" w:styleId="Heading3">
    <w:name w:val="heading 3"/>
    <w:basedOn w:val="Normal"/>
    <w:next w:val="Normal"/>
    <w:link w:val="Heading3Char"/>
    <w:uiPriority w:val="9"/>
    <w:unhideWhenUsed/>
    <w:qFormat/>
    <w:rsid w:val="003B4192"/>
    <w:pPr>
      <w:spacing w:before="200" w:line="271" w:lineRule="auto"/>
      <w:outlineLvl w:val="2"/>
    </w:pPr>
    <w:rPr>
      <w:rFonts w:asciiTheme="majorHAnsi" w:eastAsiaTheme="majorEastAsia" w:hAnsiTheme="majorHAnsi" w:cstheme="majorBidi"/>
      <w:i/>
      <w:iCs/>
      <w:smallCaps/>
      <w:spacing w:val="5"/>
      <w:sz w:val="26"/>
      <w:szCs w:val="26"/>
    </w:rPr>
  </w:style>
  <w:style w:type="paragraph" w:styleId="Heading4">
    <w:name w:val="heading 4"/>
    <w:basedOn w:val="Normal"/>
    <w:next w:val="Normal"/>
    <w:link w:val="Heading4Char"/>
    <w:uiPriority w:val="9"/>
    <w:semiHidden/>
    <w:unhideWhenUsed/>
    <w:qFormat/>
    <w:rsid w:val="003B4192"/>
    <w:pPr>
      <w:spacing w:line="271" w:lineRule="auto"/>
      <w:outlineLvl w:val="3"/>
    </w:pPr>
    <w:rPr>
      <w:rFonts w:asciiTheme="majorHAnsi" w:eastAsiaTheme="majorEastAsia" w:hAnsiTheme="majorHAnsi" w:cstheme="majorBidi"/>
      <w:b/>
      <w:bCs/>
      <w:spacing w:val="5"/>
    </w:rPr>
  </w:style>
  <w:style w:type="paragraph" w:styleId="Heading5">
    <w:name w:val="heading 5"/>
    <w:basedOn w:val="Normal"/>
    <w:next w:val="Normal"/>
    <w:link w:val="Heading5Char"/>
    <w:uiPriority w:val="9"/>
    <w:semiHidden/>
    <w:unhideWhenUsed/>
    <w:qFormat/>
    <w:rsid w:val="003B4192"/>
    <w:pPr>
      <w:spacing w:line="271" w:lineRule="auto"/>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unhideWhenUsed/>
    <w:qFormat/>
    <w:rsid w:val="003B4192"/>
    <w:pPr>
      <w:shd w:val="clear" w:color="auto" w:fill="FFFFFF" w:themeFill="background1"/>
      <w:spacing w:line="271" w:lineRule="auto"/>
      <w:outlineLvl w:val="5"/>
    </w:pPr>
    <w:rPr>
      <w:rFonts w:asciiTheme="majorHAnsi" w:eastAsiaTheme="majorEastAsia" w:hAnsiTheme="majorHAnsi" w:cstheme="majorBidi"/>
      <w:b/>
      <w:bCs/>
      <w:color w:val="595959" w:themeColor="text1" w:themeTint="A6"/>
      <w:spacing w:val="5"/>
      <w:sz w:val="22"/>
      <w:szCs w:val="22"/>
    </w:rPr>
  </w:style>
  <w:style w:type="paragraph" w:styleId="Heading7">
    <w:name w:val="heading 7"/>
    <w:basedOn w:val="Normal"/>
    <w:next w:val="Normal"/>
    <w:link w:val="Heading7Char"/>
    <w:uiPriority w:val="9"/>
    <w:semiHidden/>
    <w:unhideWhenUsed/>
    <w:qFormat/>
    <w:rsid w:val="003B4192"/>
    <w:pPr>
      <w:spacing w:line="276" w:lineRule="auto"/>
      <w:outlineLvl w:val="6"/>
    </w:pPr>
    <w:rPr>
      <w:rFonts w:asciiTheme="majorHAnsi" w:eastAsiaTheme="majorEastAsia" w:hAnsiTheme="majorHAnsi" w:cstheme="majorBidi"/>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3B4192"/>
    <w:pPr>
      <w:spacing w:line="276" w:lineRule="auto"/>
      <w:outlineLvl w:val="7"/>
    </w:pPr>
    <w:rPr>
      <w:rFonts w:asciiTheme="majorHAnsi" w:eastAsiaTheme="majorEastAsia" w:hAnsiTheme="majorHAnsi" w:cstheme="majorBidi"/>
      <w:b/>
      <w:bCs/>
      <w:color w:val="7F7F7F" w:themeColor="text1" w:themeTint="80"/>
      <w:sz w:val="20"/>
      <w:szCs w:val="20"/>
    </w:rPr>
  </w:style>
  <w:style w:type="paragraph" w:styleId="Heading9">
    <w:name w:val="heading 9"/>
    <w:basedOn w:val="Normal"/>
    <w:next w:val="Normal"/>
    <w:link w:val="Heading9Char"/>
    <w:uiPriority w:val="9"/>
    <w:semiHidden/>
    <w:unhideWhenUsed/>
    <w:qFormat/>
    <w:rsid w:val="003B4192"/>
    <w:pPr>
      <w:spacing w:line="271" w:lineRule="auto"/>
      <w:outlineLvl w:val="8"/>
    </w:pPr>
    <w:rPr>
      <w:rFonts w:asciiTheme="majorHAnsi" w:eastAsiaTheme="majorEastAsia" w:hAnsiTheme="majorHAnsi" w:cstheme="majorBidi"/>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0D0A"/>
    <w:rPr>
      <w:rFonts w:ascii="Times New Roman" w:hAnsi="Times New Roman"/>
      <w:b/>
      <w:smallCaps/>
      <w:spacing w:val="5"/>
      <w:sz w:val="24"/>
      <w:szCs w:val="36"/>
    </w:rPr>
  </w:style>
  <w:style w:type="character" w:customStyle="1" w:styleId="Heading2Char">
    <w:name w:val="Heading 2 Char"/>
    <w:basedOn w:val="DefaultParagraphFont"/>
    <w:link w:val="Heading2"/>
    <w:uiPriority w:val="9"/>
    <w:rsid w:val="00AB35B1"/>
    <w:rPr>
      <w:rFonts w:ascii="Times New Roman" w:hAnsi="Times New Roman"/>
      <w:b/>
      <w:smallCaps/>
      <w:sz w:val="24"/>
      <w:szCs w:val="28"/>
    </w:rPr>
  </w:style>
  <w:style w:type="character" w:customStyle="1" w:styleId="Heading3Char">
    <w:name w:val="Heading 3 Char"/>
    <w:basedOn w:val="DefaultParagraphFont"/>
    <w:link w:val="Heading3"/>
    <w:uiPriority w:val="9"/>
    <w:rsid w:val="003B4192"/>
    <w:rPr>
      <w:i/>
      <w:iCs/>
      <w:smallCaps/>
      <w:spacing w:val="5"/>
      <w:sz w:val="26"/>
      <w:szCs w:val="26"/>
    </w:rPr>
  </w:style>
  <w:style w:type="character" w:customStyle="1" w:styleId="Heading4Char">
    <w:name w:val="Heading 4 Char"/>
    <w:basedOn w:val="DefaultParagraphFont"/>
    <w:link w:val="Heading4"/>
    <w:uiPriority w:val="9"/>
    <w:semiHidden/>
    <w:rsid w:val="003B4192"/>
    <w:rPr>
      <w:b/>
      <w:bCs/>
      <w:spacing w:val="5"/>
      <w:sz w:val="24"/>
      <w:szCs w:val="24"/>
    </w:rPr>
  </w:style>
  <w:style w:type="character" w:customStyle="1" w:styleId="Heading5Char">
    <w:name w:val="Heading 5 Char"/>
    <w:basedOn w:val="DefaultParagraphFont"/>
    <w:link w:val="Heading5"/>
    <w:uiPriority w:val="9"/>
    <w:semiHidden/>
    <w:rsid w:val="003B4192"/>
    <w:rPr>
      <w:i/>
      <w:iCs/>
      <w:sz w:val="24"/>
      <w:szCs w:val="24"/>
    </w:rPr>
  </w:style>
  <w:style w:type="character" w:customStyle="1" w:styleId="Heading6Char">
    <w:name w:val="Heading 6 Char"/>
    <w:basedOn w:val="DefaultParagraphFont"/>
    <w:link w:val="Heading6"/>
    <w:uiPriority w:val="9"/>
    <w:semiHidden/>
    <w:rsid w:val="003B4192"/>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3B4192"/>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3B4192"/>
    <w:rPr>
      <w:b/>
      <w:bCs/>
      <w:color w:val="7F7F7F" w:themeColor="text1" w:themeTint="80"/>
      <w:sz w:val="20"/>
      <w:szCs w:val="20"/>
    </w:rPr>
  </w:style>
  <w:style w:type="character" w:customStyle="1" w:styleId="Heading9Char">
    <w:name w:val="Heading 9 Char"/>
    <w:basedOn w:val="DefaultParagraphFont"/>
    <w:link w:val="Heading9"/>
    <w:uiPriority w:val="9"/>
    <w:semiHidden/>
    <w:rsid w:val="003B4192"/>
    <w:rPr>
      <w:b/>
      <w:bCs/>
      <w:i/>
      <w:iCs/>
      <w:color w:val="7F7F7F" w:themeColor="text1" w:themeTint="80"/>
      <w:sz w:val="18"/>
      <w:szCs w:val="18"/>
    </w:rPr>
  </w:style>
  <w:style w:type="paragraph" w:styleId="Title">
    <w:name w:val="Title"/>
    <w:basedOn w:val="Normal"/>
    <w:next w:val="Normal"/>
    <w:link w:val="TitleChar"/>
    <w:uiPriority w:val="10"/>
    <w:qFormat/>
    <w:rsid w:val="00C91249"/>
    <w:pPr>
      <w:spacing w:after="300" w:line="360" w:lineRule="auto"/>
      <w:contextualSpacing/>
    </w:pPr>
    <w:rPr>
      <w:rFonts w:ascii="Helvetica" w:eastAsiaTheme="majorEastAsia" w:hAnsi="Helvetica" w:cstheme="majorBidi"/>
      <w:b/>
      <w:smallCaps/>
      <w:szCs w:val="52"/>
    </w:rPr>
  </w:style>
  <w:style w:type="character" w:customStyle="1" w:styleId="TitleChar">
    <w:name w:val="Title Char"/>
    <w:basedOn w:val="DefaultParagraphFont"/>
    <w:link w:val="Title"/>
    <w:uiPriority w:val="10"/>
    <w:rsid w:val="00C91249"/>
    <w:rPr>
      <w:rFonts w:ascii="Helvetica" w:hAnsi="Helvetica"/>
      <w:b/>
      <w:smallCaps/>
      <w:sz w:val="24"/>
      <w:szCs w:val="52"/>
    </w:rPr>
  </w:style>
  <w:style w:type="paragraph" w:styleId="Subtitle">
    <w:name w:val="Subtitle"/>
    <w:basedOn w:val="Normal"/>
    <w:next w:val="Normal"/>
    <w:link w:val="SubtitleChar"/>
    <w:uiPriority w:val="11"/>
    <w:qFormat/>
    <w:rsid w:val="003B4192"/>
    <w:pPr>
      <w:spacing w:after="200" w:line="276" w:lineRule="auto"/>
    </w:pPr>
    <w:rPr>
      <w:rFonts w:asciiTheme="majorHAnsi" w:eastAsiaTheme="majorEastAsia" w:hAnsiTheme="majorHAnsi" w:cstheme="majorBidi"/>
      <w:i/>
      <w:iCs/>
      <w:smallCaps/>
      <w:spacing w:val="10"/>
      <w:sz w:val="28"/>
      <w:szCs w:val="28"/>
    </w:rPr>
  </w:style>
  <w:style w:type="character" w:customStyle="1" w:styleId="SubtitleChar">
    <w:name w:val="Subtitle Char"/>
    <w:basedOn w:val="DefaultParagraphFont"/>
    <w:link w:val="Subtitle"/>
    <w:uiPriority w:val="11"/>
    <w:rsid w:val="003B4192"/>
    <w:rPr>
      <w:i/>
      <w:iCs/>
      <w:smallCaps/>
      <w:spacing w:val="10"/>
      <w:sz w:val="28"/>
      <w:szCs w:val="28"/>
    </w:rPr>
  </w:style>
  <w:style w:type="paragraph" w:styleId="Quote">
    <w:name w:val="Quote"/>
    <w:basedOn w:val="Normal"/>
    <w:next w:val="Normal"/>
    <w:link w:val="QuoteChar"/>
    <w:uiPriority w:val="29"/>
    <w:qFormat/>
    <w:rsid w:val="003B4192"/>
    <w:pPr>
      <w:spacing w:after="200" w:line="276" w:lineRule="auto"/>
    </w:pPr>
    <w:rPr>
      <w:rFonts w:asciiTheme="majorHAnsi" w:eastAsiaTheme="majorEastAsia" w:hAnsiTheme="majorHAnsi" w:cstheme="majorBidi"/>
      <w:i/>
      <w:iCs/>
      <w:sz w:val="22"/>
      <w:szCs w:val="22"/>
    </w:rPr>
  </w:style>
  <w:style w:type="character" w:customStyle="1" w:styleId="QuoteChar">
    <w:name w:val="Quote Char"/>
    <w:basedOn w:val="DefaultParagraphFont"/>
    <w:link w:val="Quote"/>
    <w:uiPriority w:val="29"/>
    <w:rsid w:val="003B4192"/>
    <w:rPr>
      <w:i/>
      <w:iCs/>
    </w:rPr>
  </w:style>
  <w:style w:type="paragraph" w:styleId="ListParagraph">
    <w:name w:val="List Paragraph"/>
    <w:basedOn w:val="Normal"/>
    <w:uiPriority w:val="34"/>
    <w:qFormat/>
    <w:rsid w:val="003B4192"/>
    <w:pPr>
      <w:spacing w:after="200" w:line="276" w:lineRule="auto"/>
      <w:ind w:left="720"/>
      <w:contextualSpacing/>
    </w:pPr>
    <w:rPr>
      <w:rFonts w:asciiTheme="majorHAnsi" w:eastAsiaTheme="majorEastAsia" w:hAnsiTheme="majorHAnsi" w:cstheme="majorBidi"/>
      <w:sz w:val="22"/>
      <w:szCs w:val="22"/>
    </w:rPr>
  </w:style>
  <w:style w:type="character" w:styleId="IntenseEmphasis">
    <w:name w:val="Intense Emphasis"/>
    <w:uiPriority w:val="21"/>
    <w:qFormat/>
    <w:rsid w:val="003B4192"/>
    <w:rPr>
      <w:b/>
      <w:bCs/>
      <w:i/>
      <w:iCs/>
    </w:rPr>
  </w:style>
  <w:style w:type="paragraph" w:styleId="IntenseQuote">
    <w:name w:val="Intense Quote"/>
    <w:basedOn w:val="Normal"/>
    <w:next w:val="Normal"/>
    <w:link w:val="IntenseQuoteChar"/>
    <w:uiPriority w:val="30"/>
    <w:qFormat/>
    <w:rsid w:val="003B4192"/>
    <w:pPr>
      <w:pBdr>
        <w:top w:val="single" w:sz="4" w:space="10" w:color="auto"/>
        <w:bottom w:val="single" w:sz="4" w:space="10" w:color="auto"/>
      </w:pBdr>
      <w:spacing w:before="240" w:after="240" w:line="300" w:lineRule="auto"/>
      <w:ind w:left="1152" w:right="1152"/>
      <w:jc w:val="both"/>
    </w:pPr>
    <w:rPr>
      <w:rFonts w:asciiTheme="majorHAnsi" w:eastAsiaTheme="majorEastAsia" w:hAnsiTheme="majorHAnsi" w:cstheme="majorBidi"/>
      <w:i/>
      <w:iCs/>
      <w:sz w:val="22"/>
      <w:szCs w:val="22"/>
    </w:rPr>
  </w:style>
  <w:style w:type="character" w:customStyle="1" w:styleId="IntenseQuoteChar">
    <w:name w:val="Intense Quote Char"/>
    <w:basedOn w:val="DefaultParagraphFont"/>
    <w:link w:val="IntenseQuote"/>
    <w:uiPriority w:val="30"/>
    <w:rsid w:val="003B4192"/>
    <w:rPr>
      <w:i/>
      <w:iCs/>
    </w:rPr>
  </w:style>
  <w:style w:type="character" w:styleId="IntenseReference">
    <w:name w:val="Intense Reference"/>
    <w:uiPriority w:val="32"/>
    <w:qFormat/>
    <w:rsid w:val="003B4192"/>
    <w:rPr>
      <w:b/>
      <w:bCs/>
      <w:smallCaps/>
    </w:rPr>
  </w:style>
  <w:style w:type="paragraph" w:styleId="Caption">
    <w:name w:val="caption"/>
    <w:basedOn w:val="Normal"/>
    <w:next w:val="Normal"/>
    <w:uiPriority w:val="35"/>
    <w:semiHidden/>
    <w:unhideWhenUsed/>
    <w:rsid w:val="003B4192"/>
    <w:pPr>
      <w:spacing w:after="200"/>
    </w:pPr>
    <w:rPr>
      <w:rFonts w:asciiTheme="majorHAnsi" w:eastAsiaTheme="minorEastAsia" w:hAnsiTheme="majorHAnsi" w:cstheme="majorBidi"/>
      <w:b/>
      <w:bCs/>
      <w:smallCaps/>
      <w:color w:val="0E2841" w:themeColor="text2"/>
      <w:spacing w:val="6"/>
      <w:sz w:val="22"/>
      <w:szCs w:val="18"/>
    </w:rPr>
  </w:style>
  <w:style w:type="character" w:styleId="Strong">
    <w:name w:val="Strong"/>
    <w:uiPriority w:val="22"/>
    <w:qFormat/>
    <w:rsid w:val="003B4192"/>
    <w:rPr>
      <w:b/>
      <w:bCs/>
    </w:rPr>
  </w:style>
  <w:style w:type="character" w:styleId="Emphasis">
    <w:name w:val="Emphasis"/>
    <w:uiPriority w:val="20"/>
    <w:qFormat/>
    <w:rsid w:val="003B4192"/>
    <w:rPr>
      <w:b/>
      <w:bCs/>
      <w:i/>
      <w:iCs/>
      <w:spacing w:val="10"/>
    </w:rPr>
  </w:style>
  <w:style w:type="paragraph" w:styleId="NoSpacing">
    <w:name w:val="No Spacing"/>
    <w:basedOn w:val="Normal"/>
    <w:link w:val="NoSpacingChar"/>
    <w:uiPriority w:val="1"/>
    <w:qFormat/>
    <w:rsid w:val="003B4192"/>
    <w:rPr>
      <w:rFonts w:asciiTheme="majorHAnsi" w:eastAsiaTheme="majorEastAsia" w:hAnsiTheme="majorHAnsi" w:cstheme="majorBidi"/>
      <w:sz w:val="22"/>
      <w:szCs w:val="22"/>
    </w:rPr>
  </w:style>
  <w:style w:type="character" w:customStyle="1" w:styleId="NoSpacingChar">
    <w:name w:val="No Spacing Char"/>
    <w:basedOn w:val="DefaultParagraphFont"/>
    <w:link w:val="NoSpacing"/>
    <w:uiPriority w:val="1"/>
    <w:rsid w:val="003B4192"/>
  </w:style>
  <w:style w:type="character" w:styleId="SubtleEmphasis">
    <w:name w:val="Subtle Emphasis"/>
    <w:uiPriority w:val="19"/>
    <w:qFormat/>
    <w:rsid w:val="003B4192"/>
    <w:rPr>
      <w:i/>
      <w:iCs/>
    </w:rPr>
  </w:style>
  <w:style w:type="character" w:styleId="SubtleReference">
    <w:name w:val="Subtle Reference"/>
    <w:basedOn w:val="DefaultParagraphFont"/>
    <w:uiPriority w:val="31"/>
    <w:qFormat/>
    <w:rsid w:val="003B4192"/>
    <w:rPr>
      <w:smallCaps/>
    </w:rPr>
  </w:style>
  <w:style w:type="character" w:styleId="BookTitle">
    <w:name w:val="Book Title"/>
    <w:basedOn w:val="DefaultParagraphFont"/>
    <w:uiPriority w:val="33"/>
    <w:qFormat/>
    <w:rsid w:val="003B4192"/>
    <w:rPr>
      <w:i/>
      <w:iCs/>
      <w:smallCaps/>
      <w:spacing w:val="5"/>
    </w:rPr>
  </w:style>
  <w:style w:type="paragraph" w:styleId="TOCHeading">
    <w:name w:val="TOC Heading"/>
    <w:basedOn w:val="Heading1"/>
    <w:next w:val="Normal"/>
    <w:uiPriority w:val="39"/>
    <w:semiHidden/>
    <w:unhideWhenUsed/>
    <w:qFormat/>
    <w:rsid w:val="003B4192"/>
    <w:pPr>
      <w:outlineLvl w:val="9"/>
    </w:pPr>
  </w:style>
  <w:style w:type="paragraph" w:customStyle="1" w:styleId="PersonalName">
    <w:name w:val="Personal Name"/>
    <w:basedOn w:val="Title"/>
    <w:rsid w:val="003B4192"/>
    <w:rPr>
      <w:b w:val="0"/>
      <w:caps/>
      <w:color w:val="000000"/>
      <w:sz w:val="28"/>
      <w:szCs w:val="28"/>
    </w:rPr>
  </w:style>
  <w:style w:type="paragraph" w:styleId="Footer">
    <w:name w:val="footer"/>
    <w:basedOn w:val="Normal"/>
    <w:link w:val="FooterChar"/>
    <w:uiPriority w:val="99"/>
    <w:unhideWhenUsed/>
    <w:rsid w:val="00B85D86"/>
    <w:pPr>
      <w:tabs>
        <w:tab w:val="center" w:pos="4680"/>
        <w:tab w:val="right" w:pos="9360"/>
      </w:tabs>
    </w:pPr>
    <w:rPr>
      <w:rFonts w:asciiTheme="majorHAnsi" w:eastAsiaTheme="majorEastAsia" w:hAnsiTheme="majorHAnsi" w:cstheme="majorBidi"/>
      <w:sz w:val="22"/>
      <w:szCs w:val="22"/>
    </w:rPr>
  </w:style>
  <w:style w:type="character" w:customStyle="1" w:styleId="FooterChar">
    <w:name w:val="Footer Char"/>
    <w:basedOn w:val="DefaultParagraphFont"/>
    <w:link w:val="Footer"/>
    <w:uiPriority w:val="99"/>
    <w:rsid w:val="00B85D86"/>
  </w:style>
  <w:style w:type="character" w:styleId="PageNumber">
    <w:name w:val="page number"/>
    <w:basedOn w:val="DefaultParagraphFont"/>
    <w:uiPriority w:val="99"/>
    <w:semiHidden/>
    <w:unhideWhenUsed/>
    <w:rsid w:val="00B85D86"/>
  </w:style>
  <w:style w:type="paragraph" w:styleId="Header">
    <w:name w:val="header"/>
    <w:basedOn w:val="Normal"/>
    <w:link w:val="HeaderChar"/>
    <w:uiPriority w:val="99"/>
    <w:unhideWhenUsed/>
    <w:rsid w:val="00B85D86"/>
    <w:pPr>
      <w:tabs>
        <w:tab w:val="center" w:pos="4680"/>
        <w:tab w:val="right" w:pos="9360"/>
      </w:tabs>
    </w:pPr>
    <w:rPr>
      <w:rFonts w:asciiTheme="majorHAnsi" w:eastAsiaTheme="majorEastAsia" w:hAnsiTheme="majorHAnsi" w:cstheme="majorBidi"/>
      <w:sz w:val="22"/>
      <w:szCs w:val="22"/>
    </w:rPr>
  </w:style>
  <w:style w:type="character" w:customStyle="1" w:styleId="HeaderChar">
    <w:name w:val="Header Char"/>
    <w:basedOn w:val="DefaultParagraphFont"/>
    <w:link w:val="Header"/>
    <w:uiPriority w:val="99"/>
    <w:rsid w:val="00B85D86"/>
  </w:style>
  <w:style w:type="character" w:styleId="LineNumber">
    <w:name w:val="line number"/>
    <w:basedOn w:val="DefaultParagraphFont"/>
    <w:uiPriority w:val="99"/>
    <w:semiHidden/>
    <w:unhideWhenUsed/>
    <w:rsid w:val="002F5518"/>
  </w:style>
  <w:style w:type="character" w:styleId="CommentReference">
    <w:name w:val="annotation reference"/>
    <w:basedOn w:val="DefaultParagraphFont"/>
    <w:uiPriority w:val="99"/>
    <w:semiHidden/>
    <w:unhideWhenUsed/>
    <w:rsid w:val="00AB2349"/>
    <w:rPr>
      <w:sz w:val="16"/>
      <w:szCs w:val="16"/>
    </w:rPr>
  </w:style>
  <w:style w:type="paragraph" w:styleId="CommentText">
    <w:name w:val="annotation text"/>
    <w:basedOn w:val="Normal"/>
    <w:link w:val="CommentTextChar"/>
    <w:uiPriority w:val="99"/>
    <w:semiHidden/>
    <w:unhideWhenUsed/>
    <w:rsid w:val="00AB2349"/>
    <w:pPr>
      <w:spacing w:after="200"/>
    </w:pPr>
    <w:rPr>
      <w:rFonts w:asciiTheme="majorHAnsi" w:eastAsiaTheme="majorEastAsia" w:hAnsiTheme="majorHAnsi" w:cstheme="majorBidi"/>
      <w:sz w:val="20"/>
      <w:szCs w:val="20"/>
    </w:rPr>
  </w:style>
  <w:style w:type="character" w:customStyle="1" w:styleId="CommentTextChar">
    <w:name w:val="Comment Text Char"/>
    <w:basedOn w:val="DefaultParagraphFont"/>
    <w:link w:val="CommentText"/>
    <w:uiPriority w:val="99"/>
    <w:semiHidden/>
    <w:rsid w:val="00AB2349"/>
    <w:rPr>
      <w:sz w:val="20"/>
      <w:szCs w:val="20"/>
    </w:rPr>
  </w:style>
  <w:style w:type="paragraph" w:styleId="CommentSubject">
    <w:name w:val="annotation subject"/>
    <w:basedOn w:val="CommentText"/>
    <w:next w:val="CommentText"/>
    <w:link w:val="CommentSubjectChar"/>
    <w:uiPriority w:val="99"/>
    <w:semiHidden/>
    <w:unhideWhenUsed/>
    <w:rsid w:val="00AB2349"/>
    <w:rPr>
      <w:b/>
      <w:bCs/>
    </w:rPr>
  </w:style>
  <w:style w:type="character" w:customStyle="1" w:styleId="CommentSubjectChar">
    <w:name w:val="Comment Subject Char"/>
    <w:basedOn w:val="CommentTextChar"/>
    <w:link w:val="CommentSubject"/>
    <w:uiPriority w:val="99"/>
    <w:semiHidden/>
    <w:rsid w:val="00AB2349"/>
    <w:rPr>
      <w:b/>
      <w:bCs/>
      <w:sz w:val="20"/>
      <w:szCs w:val="20"/>
    </w:rPr>
  </w:style>
  <w:style w:type="character" w:styleId="Hyperlink">
    <w:name w:val="Hyperlink"/>
    <w:basedOn w:val="DefaultParagraphFont"/>
    <w:uiPriority w:val="99"/>
    <w:unhideWhenUsed/>
    <w:rsid w:val="00AB5C8F"/>
    <w:rPr>
      <w:color w:val="467886" w:themeColor="hyperlink"/>
      <w:u w:val="single"/>
    </w:rPr>
  </w:style>
  <w:style w:type="character" w:styleId="UnresolvedMention">
    <w:name w:val="Unresolved Mention"/>
    <w:basedOn w:val="DefaultParagraphFont"/>
    <w:uiPriority w:val="99"/>
    <w:semiHidden/>
    <w:unhideWhenUsed/>
    <w:rsid w:val="00AB5C8F"/>
    <w:rPr>
      <w:color w:val="605E5C"/>
      <w:shd w:val="clear" w:color="auto" w:fill="E1DFDD"/>
    </w:rPr>
  </w:style>
  <w:style w:type="table" w:styleId="TableGrid">
    <w:name w:val="Table Grid"/>
    <w:basedOn w:val="TableNormal"/>
    <w:uiPriority w:val="39"/>
    <w:rsid w:val="008132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A1426"/>
    <w:rPr>
      <w:color w:val="96607D" w:themeColor="followedHyperlink"/>
      <w:u w:val="single"/>
    </w:rPr>
  </w:style>
  <w:style w:type="paragraph" w:styleId="Bibliography">
    <w:name w:val="Bibliography"/>
    <w:basedOn w:val="Normal"/>
    <w:next w:val="Normal"/>
    <w:uiPriority w:val="37"/>
    <w:unhideWhenUsed/>
    <w:rsid w:val="00947BF4"/>
    <w:pPr>
      <w:spacing w:line="480" w:lineRule="auto"/>
      <w:ind w:left="720" w:hanging="720"/>
    </w:pPr>
    <w:rPr>
      <w:rFonts w:asciiTheme="majorHAnsi" w:eastAsiaTheme="majorEastAsia" w:hAnsiTheme="majorHAnsi" w:cstheme="majorBidi"/>
      <w:sz w:val="22"/>
      <w:szCs w:val="22"/>
    </w:rPr>
  </w:style>
  <w:style w:type="paragraph" w:styleId="NormalWeb">
    <w:name w:val="Normal (Web)"/>
    <w:basedOn w:val="Normal"/>
    <w:uiPriority w:val="99"/>
    <w:semiHidden/>
    <w:unhideWhenUsed/>
    <w:rsid w:val="009B061B"/>
    <w:pPr>
      <w:spacing w:before="100" w:beforeAutospacing="1" w:after="100" w:afterAutospacing="1"/>
    </w:pPr>
  </w:style>
  <w:style w:type="paragraph" w:styleId="Revision">
    <w:name w:val="Revision"/>
    <w:hidden/>
    <w:uiPriority w:val="99"/>
    <w:semiHidden/>
    <w:rsid w:val="00BA5C6D"/>
    <w:rPr>
      <w:rFonts w:ascii="Times New Roman" w:eastAsia="Times New Roman" w:hAnsi="Times New Roman" w:cs="Times New Roman"/>
      <w:sz w:val="24"/>
      <w:szCs w:val="24"/>
    </w:rPr>
  </w:style>
  <w:style w:type="character" w:customStyle="1" w:styleId="apple-converted-space">
    <w:name w:val="apple-converted-space"/>
    <w:basedOn w:val="DefaultParagraphFont"/>
    <w:rsid w:val="00A3400F"/>
  </w:style>
  <w:style w:type="paragraph" w:customStyle="1" w:styleId="msonormal0">
    <w:name w:val="msonormal"/>
    <w:basedOn w:val="Normal"/>
    <w:rsid w:val="006A0D0A"/>
    <w:pPr>
      <w:spacing w:before="100" w:beforeAutospacing="1" w:after="100" w:afterAutospacing="1"/>
    </w:pPr>
  </w:style>
  <w:style w:type="paragraph" w:customStyle="1" w:styleId="xl65">
    <w:name w:val="xl65"/>
    <w:basedOn w:val="Normal"/>
    <w:rsid w:val="006A0D0A"/>
    <w:pPr>
      <w:spacing w:before="100" w:beforeAutospacing="1" w:after="100" w:afterAutospacing="1"/>
      <w:jc w:val="center"/>
      <w:textAlignment w:val="center"/>
    </w:pPr>
    <w:rPr>
      <w:rFonts w:ascii="Helvetica" w:hAnsi="Helvetica"/>
      <w:sz w:val="20"/>
      <w:szCs w:val="20"/>
    </w:rPr>
  </w:style>
  <w:style w:type="paragraph" w:customStyle="1" w:styleId="xl66">
    <w:name w:val="xl66"/>
    <w:basedOn w:val="Normal"/>
    <w:rsid w:val="006A0D0A"/>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center"/>
      <w:textAlignment w:val="center"/>
    </w:pPr>
    <w:rPr>
      <w:rFonts w:ascii="Helvetica" w:hAnsi="Helvetica"/>
      <w:b/>
      <w:bCs/>
      <w:sz w:val="20"/>
      <w:szCs w:val="20"/>
    </w:rPr>
  </w:style>
  <w:style w:type="paragraph" w:customStyle="1" w:styleId="xl67">
    <w:name w:val="xl67"/>
    <w:basedOn w:val="Normal"/>
    <w:rsid w:val="006A0D0A"/>
    <w:pPr>
      <w:pBdr>
        <w:top w:val="single" w:sz="4" w:space="0" w:color="auto"/>
        <w:left w:val="single" w:sz="4" w:space="0" w:color="auto"/>
        <w:bottom w:val="single" w:sz="4" w:space="0" w:color="auto"/>
      </w:pBdr>
      <w:shd w:val="clear" w:color="000000" w:fill="D9D9D9"/>
      <w:spacing w:before="100" w:beforeAutospacing="1" w:after="100" w:afterAutospacing="1"/>
      <w:jc w:val="center"/>
      <w:textAlignment w:val="center"/>
    </w:pPr>
    <w:rPr>
      <w:rFonts w:ascii="Helvetica" w:hAnsi="Helvetica"/>
      <w:b/>
      <w:bCs/>
      <w:sz w:val="20"/>
      <w:szCs w:val="20"/>
    </w:rPr>
  </w:style>
  <w:style w:type="paragraph" w:customStyle="1" w:styleId="xl68">
    <w:name w:val="xl68"/>
    <w:basedOn w:val="Normal"/>
    <w:rsid w:val="006A0D0A"/>
    <w:pPr>
      <w:pBdr>
        <w:left w:val="single" w:sz="4" w:space="0" w:color="auto"/>
        <w:bottom w:val="single" w:sz="4" w:space="0" w:color="auto"/>
        <w:right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69">
    <w:name w:val="xl69"/>
    <w:basedOn w:val="Normal"/>
    <w:rsid w:val="006A0D0A"/>
    <w:pPr>
      <w:pBdr>
        <w:top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0">
    <w:name w:val="xl70"/>
    <w:basedOn w:val="Normal"/>
    <w:rsid w:val="006A0D0A"/>
    <w:pPr>
      <w:pBdr>
        <w:top w:val="single" w:sz="4" w:space="0" w:color="auto"/>
        <w:right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1">
    <w:name w:val="xl71"/>
    <w:basedOn w:val="Normal"/>
    <w:rsid w:val="006A0D0A"/>
    <w:pPr>
      <w:pBdr>
        <w:right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2">
    <w:name w:val="xl72"/>
    <w:basedOn w:val="Normal"/>
    <w:rsid w:val="006A0D0A"/>
    <w:pPr>
      <w:pBdr>
        <w:bottom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3">
    <w:name w:val="xl73"/>
    <w:basedOn w:val="Normal"/>
    <w:rsid w:val="006A0D0A"/>
    <w:pPr>
      <w:pBdr>
        <w:bottom w:val="single" w:sz="4" w:space="0" w:color="auto"/>
        <w:right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4">
    <w:name w:val="xl74"/>
    <w:basedOn w:val="Normal"/>
    <w:rsid w:val="006A0D0A"/>
    <w:pPr>
      <w:pBdr>
        <w:top w:val="single" w:sz="4" w:space="0" w:color="auto"/>
        <w:bottom w:val="single" w:sz="4" w:space="0" w:color="auto"/>
      </w:pBdr>
      <w:shd w:val="clear" w:color="000000" w:fill="D9D9D9"/>
      <w:spacing w:before="100" w:beforeAutospacing="1" w:after="100" w:afterAutospacing="1"/>
      <w:jc w:val="center"/>
      <w:textAlignment w:val="center"/>
    </w:pPr>
    <w:rPr>
      <w:rFonts w:ascii="Helvetica" w:hAnsi="Helvetica"/>
      <w:b/>
      <w:bCs/>
      <w:sz w:val="20"/>
      <w:szCs w:val="20"/>
    </w:rPr>
  </w:style>
  <w:style w:type="paragraph" w:customStyle="1" w:styleId="xl75">
    <w:name w:val="xl75"/>
    <w:basedOn w:val="Normal"/>
    <w:rsid w:val="006A0D0A"/>
    <w:pPr>
      <w:pBdr>
        <w:top w:val="single" w:sz="4" w:space="0" w:color="auto"/>
        <w:bottom w:val="single" w:sz="4" w:space="0" w:color="auto"/>
        <w:right w:val="single" w:sz="4" w:space="0" w:color="auto"/>
      </w:pBdr>
      <w:shd w:val="clear" w:color="000000" w:fill="D9D9D9"/>
      <w:spacing w:before="100" w:beforeAutospacing="1" w:after="100" w:afterAutospacing="1"/>
      <w:jc w:val="center"/>
      <w:textAlignment w:val="center"/>
    </w:pPr>
    <w:rPr>
      <w:rFonts w:ascii="Helvetica" w:hAnsi="Helvetica"/>
      <w:b/>
      <w:bCs/>
      <w:sz w:val="20"/>
      <w:szCs w:val="20"/>
    </w:rPr>
  </w:style>
  <w:style w:type="paragraph" w:customStyle="1" w:styleId="xl76">
    <w:name w:val="xl76"/>
    <w:basedOn w:val="Normal"/>
    <w:rsid w:val="006A0D0A"/>
    <w:pPr>
      <w:pBdr>
        <w:left w:val="single" w:sz="4" w:space="0" w:color="auto"/>
        <w:right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7">
    <w:name w:val="xl77"/>
    <w:basedOn w:val="Normal"/>
    <w:rsid w:val="006A0D0A"/>
    <w:pPr>
      <w:pBdr>
        <w:top w:val="single" w:sz="4" w:space="0" w:color="auto"/>
        <w:left w:val="single" w:sz="4" w:space="0" w:color="auto"/>
        <w:right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8">
    <w:name w:val="xl78"/>
    <w:basedOn w:val="Normal"/>
    <w:rsid w:val="006A0D0A"/>
    <w:pPr>
      <w:spacing w:before="100" w:beforeAutospacing="1" w:after="100" w:afterAutospacing="1"/>
      <w:jc w:val="center"/>
      <w:textAlignment w:val="center"/>
    </w:pPr>
    <w:rPr>
      <w:rFonts w:ascii="Helvetica" w:hAnsi="Helvetica"/>
      <w:b/>
      <w:bCs/>
      <w:sz w:val="20"/>
      <w:szCs w:val="20"/>
    </w:rPr>
  </w:style>
  <w:style w:type="table" w:customStyle="1" w:styleId="datastyle">
    <w:name w:val="data style"/>
    <w:basedOn w:val="TableNormal"/>
    <w:uiPriority w:val="99"/>
    <w:rsid w:val="006A0D0A"/>
    <w:rPr>
      <w:rFonts w:asciiTheme="minorHAnsi" w:eastAsiaTheme="minorHAnsi" w:hAnsiTheme="minorHAnsi" w:cstheme="minorBidi"/>
      <w:kern w:val="2"/>
      <w:sz w:val="24"/>
      <w:szCs w:val="24"/>
      <w14:ligatures w14:val="standardContextual"/>
    </w:rPr>
    <w:tblPr/>
  </w:style>
  <w:style w:type="table" w:customStyle="1" w:styleId="Style2">
    <w:name w:val="Style2"/>
    <w:basedOn w:val="TableNormal"/>
    <w:uiPriority w:val="99"/>
    <w:rsid w:val="006A0D0A"/>
    <w:rPr>
      <w:rFonts w:ascii="Helvetica" w:eastAsiaTheme="minorHAnsi" w:hAnsi="Helvetica" w:cstheme="minorBidi"/>
      <w:kern w:val="2"/>
      <w:sz w:val="20"/>
      <w:szCs w:val="24"/>
      <w14:ligatures w14:val="standardContextual"/>
    </w:rPr>
    <w:tblPr>
      <w:tblBorders>
        <w:bottom w:val="double" w:sz="4" w:space="0" w:color="auto"/>
      </w:tblBorders>
    </w:tblPr>
  </w:style>
  <w:style w:type="paragraph" w:styleId="BodyText">
    <w:name w:val="Body Text"/>
    <w:basedOn w:val="Normal"/>
    <w:link w:val="BodyTextChar"/>
    <w:uiPriority w:val="99"/>
    <w:semiHidden/>
    <w:unhideWhenUsed/>
    <w:rsid w:val="006A0D0A"/>
    <w:pPr>
      <w:spacing w:after="120"/>
    </w:pPr>
  </w:style>
  <w:style w:type="character" w:customStyle="1" w:styleId="BodyTextChar">
    <w:name w:val="Body Text Char"/>
    <w:basedOn w:val="DefaultParagraphFont"/>
    <w:link w:val="BodyText"/>
    <w:uiPriority w:val="99"/>
    <w:semiHidden/>
    <w:rsid w:val="006A0D0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83648">
      <w:bodyDiv w:val="1"/>
      <w:marLeft w:val="0"/>
      <w:marRight w:val="0"/>
      <w:marTop w:val="0"/>
      <w:marBottom w:val="0"/>
      <w:divBdr>
        <w:top w:val="none" w:sz="0" w:space="0" w:color="auto"/>
        <w:left w:val="none" w:sz="0" w:space="0" w:color="auto"/>
        <w:bottom w:val="none" w:sz="0" w:space="0" w:color="auto"/>
        <w:right w:val="none" w:sz="0" w:space="0" w:color="auto"/>
      </w:divBdr>
    </w:div>
    <w:div w:id="72899532">
      <w:bodyDiv w:val="1"/>
      <w:marLeft w:val="0"/>
      <w:marRight w:val="0"/>
      <w:marTop w:val="0"/>
      <w:marBottom w:val="0"/>
      <w:divBdr>
        <w:top w:val="none" w:sz="0" w:space="0" w:color="auto"/>
        <w:left w:val="none" w:sz="0" w:space="0" w:color="auto"/>
        <w:bottom w:val="none" w:sz="0" w:space="0" w:color="auto"/>
        <w:right w:val="none" w:sz="0" w:space="0" w:color="auto"/>
      </w:divBdr>
    </w:div>
    <w:div w:id="78061968">
      <w:bodyDiv w:val="1"/>
      <w:marLeft w:val="0"/>
      <w:marRight w:val="0"/>
      <w:marTop w:val="0"/>
      <w:marBottom w:val="0"/>
      <w:divBdr>
        <w:top w:val="none" w:sz="0" w:space="0" w:color="auto"/>
        <w:left w:val="none" w:sz="0" w:space="0" w:color="auto"/>
        <w:bottom w:val="none" w:sz="0" w:space="0" w:color="auto"/>
        <w:right w:val="none" w:sz="0" w:space="0" w:color="auto"/>
      </w:divBdr>
    </w:div>
    <w:div w:id="101464868">
      <w:bodyDiv w:val="1"/>
      <w:marLeft w:val="0"/>
      <w:marRight w:val="0"/>
      <w:marTop w:val="0"/>
      <w:marBottom w:val="0"/>
      <w:divBdr>
        <w:top w:val="none" w:sz="0" w:space="0" w:color="auto"/>
        <w:left w:val="none" w:sz="0" w:space="0" w:color="auto"/>
        <w:bottom w:val="none" w:sz="0" w:space="0" w:color="auto"/>
        <w:right w:val="none" w:sz="0" w:space="0" w:color="auto"/>
      </w:divBdr>
    </w:div>
    <w:div w:id="156652112">
      <w:bodyDiv w:val="1"/>
      <w:marLeft w:val="0"/>
      <w:marRight w:val="0"/>
      <w:marTop w:val="0"/>
      <w:marBottom w:val="0"/>
      <w:divBdr>
        <w:top w:val="none" w:sz="0" w:space="0" w:color="auto"/>
        <w:left w:val="none" w:sz="0" w:space="0" w:color="auto"/>
        <w:bottom w:val="none" w:sz="0" w:space="0" w:color="auto"/>
        <w:right w:val="none" w:sz="0" w:space="0" w:color="auto"/>
      </w:divBdr>
    </w:div>
    <w:div w:id="161092377">
      <w:bodyDiv w:val="1"/>
      <w:marLeft w:val="0"/>
      <w:marRight w:val="0"/>
      <w:marTop w:val="0"/>
      <w:marBottom w:val="0"/>
      <w:divBdr>
        <w:top w:val="none" w:sz="0" w:space="0" w:color="auto"/>
        <w:left w:val="none" w:sz="0" w:space="0" w:color="auto"/>
        <w:bottom w:val="none" w:sz="0" w:space="0" w:color="auto"/>
        <w:right w:val="none" w:sz="0" w:space="0" w:color="auto"/>
      </w:divBdr>
    </w:div>
    <w:div w:id="164634920">
      <w:bodyDiv w:val="1"/>
      <w:marLeft w:val="0"/>
      <w:marRight w:val="0"/>
      <w:marTop w:val="0"/>
      <w:marBottom w:val="0"/>
      <w:divBdr>
        <w:top w:val="none" w:sz="0" w:space="0" w:color="auto"/>
        <w:left w:val="none" w:sz="0" w:space="0" w:color="auto"/>
        <w:bottom w:val="none" w:sz="0" w:space="0" w:color="auto"/>
        <w:right w:val="none" w:sz="0" w:space="0" w:color="auto"/>
      </w:divBdr>
    </w:div>
    <w:div w:id="208688913">
      <w:bodyDiv w:val="1"/>
      <w:marLeft w:val="0"/>
      <w:marRight w:val="0"/>
      <w:marTop w:val="0"/>
      <w:marBottom w:val="0"/>
      <w:divBdr>
        <w:top w:val="none" w:sz="0" w:space="0" w:color="auto"/>
        <w:left w:val="none" w:sz="0" w:space="0" w:color="auto"/>
        <w:bottom w:val="none" w:sz="0" w:space="0" w:color="auto"/>
        <w:right w:val="none" w:sz="0" w:space="0" w:color="auto"/>
      </w:divBdr>
    </w:div>
    <w:div w:id="210655481">
      <w:bodyDiv w:val="1"/>
      <w:marLeft w:val="0"/>
      <w:marRight w:val="0"/>
      <w:marTop w:val="0"/>
      <w:marBottom w:val="0"/>
      <w:divBdr>
        <w:top w:val="none" w:sz="0" w:space="0" w:color="auto"/>
        <w:left w:val="none" w:sz="0" w:space="0" w:color="auto"/>
        <w:bottom w:val="none" w:sz="0" w:space="0" w:color="auto"/>
        <w:right w:val="none" w:sz="0" w:space="0" w:color="auto"/>
      </w:divBdr>
    </w:div>
    <w:div w:id="253705786">
      <w:bodyDiv w:val="1"/>
      <w:marLeft w:val="0"/>
      <w:marRight w:val="0"/>
      <w:marTop w:val="0"/>
      <w:marBottom w:val="0"/>
      <w:divBdr>
        <w:top w:val="none" w:sz="0" w:space="0" w:color="auto"/>
        <w:left w:val="none" w:sz="0" w:space="0" w:color="auto"/>
        <w:bottom w:val="none" w:sz="0" w:space="0" w:color="auto"/>
        <w:right w:val="none" w:sz="0" w:space="0" w:color="auto"/>
      </w:divBdr>
    </w:div>
    <w:div w:id="259291299">
      <w:bodyDiv w:val="1"/>
      <w:marLeft w:val="0"/>
      <w:marRight w:val="0"/>
      <w:marTop w:val="0"/>
      <w:marBottom w:val="0"/>
      <w:divBdr>
        <w:top w:val="none" w:sz="0" w:space="0" w:color="auto"/>
        <w:left w:val="none" w:sz="0" w:space="0" w:color="auto"/>
        <w:bottom w:val="none" w:sz="0" w:space="0" w:color="auto"/>
        <w:right w:val="none" w:sz="0" w:space="0" w:color="auto"/>
      </w:divBdr>
    </w:div>
    <w:div w:id="264072594">
      <w:bodyDiv w:val="1"/>
      <w:marLeft w:val="0"/>
      <w:marRight w:val="0"/>
      <w:marTop w:val="0"/>
      <w:marBottom w:val="0"/>
      <w:divBdr>
        <w:top w:val="none" w:sz="0" w:space="0" w:color="auto"/>
        <w:left w:val="none" w:sz="0" w:space="0" w:color="auto"/>
        <w:bottom w:val="none" w:sz="0" w:space="0" w:color="auto"/>
        <w:right w:val="none" w:sz="0" w:space="0" w:color="auto"/>
      </w:divBdr>
    </w:div>
    <w:div w:id="268047973">
      <w:bodyDiv w:val="1"/>
      <w:marLeft w:val="0"/>
      <w:marRight w:val="0"/>
      <w:marTop w:val="0"/>
      <w:marBottom w:val="0"/>
      <w:divBdr>
        <w:top w:val="none" w:sz="0" w:space="0" w:color="auto"/>
        <w:left w:val="none" w:sz="0" w:space="0" w:color="auto"/>
        <w:bottom w:val="none" w:sz="0" w:space="0" w:color="auto"/>
        <w:right w:val="none" w:sz="0" w:space="0" w:color="auto"/>
      </w:divBdr>
    </w:div>
    <w:div w:id="320735951">
      <w:bodyDiv w:val="1"/>
      <w:marLeft w:val="0"/>
      <w:marRight w:val="0"/>
      <w:marTop w:val="0"/>
      <w:marBottom w:val="0"/>
      <w:divBdr>
        <w:top w:val="none" w:sz="0" w:space="0" w:color="auto"/>
        <w:left w:val="none" w:sz="0" w:space="0" w:color="auto"/>
        <w:bottom w:val="none" w:sz="0" w:space="0" w:color="auto"/>
        <w:right w:val="none" w:sz="0" w:space="0" w:color="auto"/>
      </w:divBdr>
    </w:div>
    <w:div w:id="428621976">
      <w:bodyDiv w:val="1"/>
      <w:marLeft w:val="0"/>
      <w:marRight w:val="0"/>
      <w:marTop w:val="0"/>
      <w:marBottom w:val="0"/>
      <w:divBdr>
        <w:top w:val="none" w:sz="0" w:space="0" w:color="auto"/>
        <w:left w:val="none" w:sz="0" w:space="0" w:color="auto"/>
        <w:bottom w:val="none" w:sz="0" w:space="0" w:color="auto"/>
        <w:right w:val="none" w:sz="0" w:space="0" w:color="auto"/>
      </w:divBdr>
    </w:div>
    <w:div w:id="435710882">
      <w:bodyDiv w:val="1"/>
      <w:marLeft w:val="0"/>
      <w:marRight w:val="0"/>
      <w:marTop w:val="0"/>
      <w:marBottom w:val="0"/>
      <w:divBdr>
        <w:top w:val="none" w:sz="0" w:space="0" w:color="auto"/>
        <w:left w:val="none" w:sz="0" w:space="0" w:color="auto"/>
        <w:bottom w:val="none" w:sz="0" w:space="0" w:color="auto"/>
        <w:right w:val="none" w:sz="0" w:space="0" w:color="auto"/>
      </w:divBdr>
    </w:div>
    <w:div w:id="519440714">
      <w:bodyDiv w:val="1"/>
      <w:marLeft w:val="0"/>
      <w:marRight w:val="0"/>
      <w:marTop w:val="0"/>
      <w:marBottom w:val="0"/>
      <w:divBdr>
        <w:top w:val="none" w:sz="0" w:space="0" w:color="auto"/>
        <w:left w:val="none" w:sz="0" w:space="0" w:color="auto"/>
        <w:bottom w:val="none" w:sz="0" w:space="0" w:color="auto"/>
        <w:right w:val="none" w:sz="0" w:space="0" w:color="auto"/>
      </w:divBdr>
    </w:div>
    <w:div w:id="523640608">
      <w:bodyDiv w:val="1"/>
      <w:marLeft w:val="0"/>
      <w:marRight w:val="0"/>
      <w:marTop w:val="0"/>
      <w:marBottom w:val="0"/>
      <w:divBdr>
        <w:top w:val="none" w:sz="0" w:space="0" w:color="auto"/>
        <w:left w:val="none" w:sz="0" w:space="0" w:color="auto"/>
        <w:bottom w:val="none" w:sz="0" w:space="0" w:color="auto"/>
        <w:right w:val="none" w:sz="0" w:space="0" w:color="auto"/>
      </w:divBdr>
    </w:div>
    <w:div w:id="528682887">
      <w:bodyDiv w:val="1"/>
      <w:marLeft w:val="0"/>
      <w:marRight w:val="0"/>
      <w:marTop w:val="0"/>
      <w:marBottom w:val="0"/>
      <w:divBdr>
        <w:top w:val="none" w:sz="0" w:space="0" w:color="auto"/>
        <w:left w:val="none" w:sz="0" w:space="0" w:color="auto"/>
        <w:bottom w:val="none" w:sz="0" w:space="0" w:color="auto"/>
        <w:right w:val="none" w:sz="0" w:space="0" w:color="auto"/>
      </w:divBdr>
    </w:div>
    <w:div w:id="573858991">
      <w:bodyDiv w:val="1"/>
      <w:marLeft w:val="0"/>
      <w:marRight w:val="0"/>
      <w:marTop w:val="0"/>
      <w:marBottom w:val="0"/>
      <w:divBdr>
        <w:top w:val="none" w:sz="0" w:space="0" w:color="auto"/>
        <w:left w:val="none" w:sz="0" w:space="0" w:color="auto"/>
        <w:bottom w:val="none" w:sz="0" w:space="0" w:color="auto"/>
        <w:right w:val="none" w:sz="0" w:space="0" w:color="auto"/>
      </w:divBdr>
    </w:div>
    <w:div w:id="623536791">
      <w:bodyDiv w:val="1"/>
      <w:marLeft w:val="0"/>
      <w:marRight w:val="0"/>
      <w:marTop w:val="0"/>
      <w:marBottom w:val="0"/>
      <w:divBdr>
        <w:top w:val="none" w:sz="0" w:space="0" w:color="auto"/>
        <w:left w:val="none" w:sz="0" w:space="0" w:color="auto"/>
        <w:bottom w:val="none" w:sz="0" w:space="0" w:color="auto"/>
        <w:right w:val="none" w:sz="0" w:space="0" w:color="auto"/>
      </w:divBdr>
    </w:div>
    <w:div w:id="716198675">
      <w:bodyDiv w:val="1"/>
      <w:marLeft w:val="0"/>
      <w:marRight w:val="0"/>
      <w:marTop w:val="0"/>
      <w:marBottom w:val="0"/>
      <w:divBdr>
        <w:top w:val="none" w:sz="0" w:space="0" w:color="auto"/>
        <w:left w:val="none" w:sz="0" w:space="0" w:color="auto"/>
        <w:bottom w:val="none" w:sz="0" w:space="0" w:color="auto"/>
        <w:right w:val="none" w:sz="0" w:space="0" w:color="auto"/>
      </w:divBdr>
    </w:div>
    <w:div w:id="802116365">
      <w:bodyDiv w:val="1"/>
      <w:marLeft w:val="0"/>
      <w:marRight w:val="0"/>
      <w:marTop w:val="0"/>
      <w:marBottom w:val="0"/>
      <w:divBdr>
        <w:top w:val="none" w:sz="0" w:space="0" w:color="auto"/>
        <w:left w:val="none" w:sz="0" w:space="0" w:color="auto"/>
        <w:bottom w:val="none" w:sz="0" w:space="0" w:color="auto"/>
        <w:right w:val="none" w:sz="0" w:space="0" w:color="auto"/>
      </w:divBdr>
    </w:div>
    <w:div w:id="804471014">
      <w:bodyDiv w:val="1"/>
      <w:marLeft w:val="0"/>
      <w:marRight w:val="0"/>
      <w:marTop w:val="0"/>
      <w:marBottom w:val="0"/>
      <w:divBdr>
        <w:top w:val="none" w:sz="0" w:space="0" w:color="auto"/>
        <w:left w:val="none" w:sz="0" w:space="0" w:color="auto"/>
        <w:bottom w:val="none" w:sz="0" w:space="0" w:color="auto"/>
        <w:right w:val="none" w:sz="0" w:space="0" w:color="auto"/>
      </w:divBdr>
    </w:div>
    <w:div w:id="810630649">
      <w:bodyDiv w:val="1"/>
      <w:marLeft w:val="0"/>
      <w:marRight w:val="0"/>
      <w:marTop w:val="0"/>
      <w:marBottom w:val="0"/>
      <w:divBdr>
        <w:top w:val="none" w:sz="0" w:space="0" w:color="auto"/>
        <w:left w:val="none" w:sz="0" w:space="0" w:color="auto"/>
        <w:bottom w:val="none" w:sz="0" w:space="0" w:color="auto"/>
        <w:right w:val="none" w:sz="0" w:space="0" w:color="auto"/>
      </w:divBdr>
    </w:div>
    <w:div w:id="822159286">
      <w:bodyDiv w:val="1"/>
      <w:marLeft w:val="0"/>
      <w:marRight w:val="0"/>
      <w:marTop w:val="0"/>
      <w:marBottom w:val="0"/>
      <w:divBdr>
        <w:top w:val="none" w:sz="0" w:space="0" w:color="auto"/>
        <w:left w:val="none" w:sz="0" w:space="0" w:color="auto"/>
        <w:bottom w:val="none" w:sz="0" w:space="0" w:color="auto"/>
        <w:right w:val="none" w:sz="0" w:space="0" w:color="auto"/>
      </w:divBdr>
    </w:div>
    <w:div w:id="860895054">
      <w:bodyDiv w:val="1"/>
      <w:marLeft w:val="0"/>
      <w:marRight w:val="0"/>
      <w:marTop w:val="0"/>
      <w:marBottom w:val="0"/>
      <w:divBdr>
        <w:top w:val="none" w:sz="0" w:space="0" w:color="auto"/>
        <w:left w:val="none" w:sz="0" w:space="0" w:color="auto"/>
        <w:bottom w:val="none" w:sz="0" w:space="0" w:color="auto"/>
        <w:right w:val="none" w:sz="0" w:space="0" w:color="auto"/>
      </w:divBdr>
    </w:div>
    <w:div w:id="893085154">
      <w:bodyDiv w:val="1"/>
      <w:marLeft w:val="0"/>
      <w:marRight w:val="0"/>
      <w:marTop w:val="0"/>
      <w:marBottom w:val="0"/>
      <w:divBdr>
        <w:top w:val="none" w:sz="0" w:space="0" w:color="auto"/>
        <w:left w:val="none" w:sz="0" w:space="0" w:color="auto"/>
        <w:bottom w:val="none" w:sz="0" w:space="0" w:color="auto"/>
        <w:right w:val="none" w:sz="0" w:space="0" w:color="auto"/>
      </w:divBdr>
    </w:div>
    <w:div w:id="912858292">
      <w:bodyDiv w:val="1"/>
      <w:marLeft w:val="0"/>
      <w:marRight w:val="0"/>
      <w:marTop w:val="0"/>
      <w:marBottom w:val="0"/>
      <w:divBdr>
        <w:top w:val="none" w:sz="0" w:space="0" w:color="auto"/>
        <w:left w:val="none" w:sz="0" w:space="0" w:color="auto"/>
        <w:bottom w:val="none" w:sz="0" w:space="0" w:color="auto"/>
        <w:right w:val="none" w:sz="0" w:space="0" w:color="auto"/>
      </w:divBdr>
    </w:div>
    <w:div w:id="914781466">
      <w:bodyDiv w:val="1"/>
      <w:marLeft w:val="0"/>
      <w:marRight w:val="0"/>
      <w:marTop w:val="0"/>
      <w:marBottom w:val="0"/>
      <w:divBdr>
        <w:top w:val="none" w:sz="0" w:space="0" w:color="auto"/>
        <w:left w:val="none" w:sz="0" w:space="0" w:color="auto"/>
        <w:bottom w:val="none" w:sz="0" w:space="0" w:color="auto"/>
        <w:right w:val="none" w:sz="0" w:space="0" w:color="auto"/>
      </w:divBdr>
    </w:div>
    <w:div w:id="1202788302">
      <w:bodyDiv w:val="1"/>
      <w:marLeft w:val="0"/>
      <w:marRight w:val="0"/>
      <w:marTop w:val="0"/>
      <w:marBottom w:val="0"/>
      <w:divBdr>
        <w:top w:val="none" w:sz="0" w:space="0" w:color="auto"/>
        <w:left w:val="none" w:sz="0" w:space="0" w:color="auto"/>
        <w:bottom w:val="none" w:sz="0" w:space="0" w:color="auto"/>
        <w:right w:val="none" w:sz="0" w:space="0" w:color="auto"/>
      </w:divBdr>
    </w:div>
    <w:div w:id="1214736831">
      <w:bodyDiv w:val="1"/>
      <w:marLeft w:val="0"/>
      <w:marRight w:val="0"/>
      <w:marTop w:val="0"/>
      <w:marBottom w:val="0"/>
      <w:divBdr>
        <w:top w:val="none" w:sz="0" w:space="0" w:color="auto"/>
        <w:left w:val="none" w:sz="0" w:space="0" w:color="auto"/>
        <w:bottom w:val="none" w:sz="0" w:space="0" w:color="auto"/>
        <w:right w:val="none" w:sz="0" w:space="0" w:color="auto"/>
      </w:divBdr>
    </w:div>
    <w:div w:id="1310475886">
      <w:bodyDiv w:val="1"/>
      <w:marLeft w:val="0"/>
      <w:marRight w:val="0"/>
      <w:marTop w:val="0"/>
      <w:marBottom w:val="0"/>
      <w:divBdr>
        <w:top w:val="none" w:sz="0" w:space="0" w:color="auto"/>
        <w:left w:val="none" w:sz="0" w:space="0" w:color="auto"/>
        <w:bottom w:val="none" w:sz="0" w:space="0" w:color="auto"/>
        <w:right w:val="none" w:sz="0" w:space="0" w:color="auto"/>
      </w:divBdr>
    </w:div>
    <w:div w:id="1374888661">
      <w:bodyDiv w:val="1"/>
      <w:marLeft w:val="0"/>
      <w:marRight w:val="0"/>
      <w:marTop w:val="0"/>
      <w:marBottom w:val="0"/>
      <w:divBdr>
        <w:top w:val="none" w:sz="0" w:space="0" w:color="auto"/>
        <w:left w:val="none" w:sz="0" w:space="0" w:color="auto"/>
        <w:bottom w:val="none" w:sz="0" w:space="0" w:color="auto"/>
        <w:right w:val="none" w:sz="0" w:space="0" w:color="auto"/>
      </w:divBdr>
    </w:div>
    <w:div w:id="1387096913">
      <w:bodyDiv w:val="1"/>
      <w:marLeft w:val="0"/>
      <w:marRight w:val="0"/>
      <w:marTop w:val="0"/>
      <w:marBottom w:val="0"/>
      <w:divBdr>
        <w:top w:val="none" w:sz="0" w:space="0" w:color="auto"/>
        <w:left w:val="none" w:sz="0" w:space="0" w:color="auto"/>
        <w:bottom w:val="none" w:sz="0" w:space="0" w:color="auto"/>
        <w:right w:val="none" w:sz="0" w:space="0" w:color="auto"/>
      </w:divBdr>
    </w:div>
    <w:div w:id="1389645726">
      <w:bodyDiv w:val="1"/>
      <w:marLeft w:val="0"/>
      <w:marRight w:val="0"/>
      <w:marTop w:val="0"/>
      <w:marBottom w:val="0"/>
      <w:divBdr>
        <w:top w:val="none" w:sz="0" w:space="0" w:color="auto"/>
        <w:left w:val="none" w:sz="0" w:space="0" w:color="auto"/>
        <w:bottom w:val="none" w:sz="0" w:space="0" w:color="auto"/>
        <w:right w:val="none" w:sz="0" w:space="0" w:color="auto"/>
      </w:divBdr>
    </w:div>
    <w:div w:id="1422490977">
      <w:bodyDiv w:val="1"/>
      <w:marLeft w:val="0"/>
      <w:marRight w:val="0"/>
      <w:marTop w:val="0"/>
      <w:marBottom w:val="0"/>
      <w:divBdr>
        <w:top w:val="none" w:sz="0" w:space="0" w:color="auto"/>
        <w:left w:val="none" w:sz="0" w:space="0" w:color="auto"/>
        <w:bottom w:val="none" w:sz="0" w:space="0" w:color="auto"/>
        <w:right w:val="none" w:sz="0" w:space="0" w:color="auto"/>
      </w:divBdr>
    </w:div>
    <w:div w:id="1651210833">
      <w:bodyDiv w:val="1"/>
      <w:marLeft w:val="0"/>
      <w:marRight w:val="0"/>
      <w:marTop w:val="0"/>
      <w:marBottom w:val="0"/>
      <w:divBdr>
        <w:top w:val="none" w:sz="0" w:space="0" w:color="auto"/>
        <w:left w:val="none" w:sz="0" w:space="0" w:color="auto"/>
        <w:bottom w:val="none" w:sz="0" w:space="0" w:color="auto"/>
        <w:right w:val="none" w:sz="0" w:space="0" w:color="auto"/>
      </w:divBdr>
    </w:div>
    <w:div w:id="1682780251">
      <w:bodyDiv w:val="1"/>
      <w:marLeft w:val="0"/>
      <w:marRight w:val="0"/>
      <w:marTop w:val="0"/>
      <w:marBottom w:val="0"/>
      <w:divBdr>
        <w:top w:val="none" w:sz="0" w:space="0" w:color="auto"/>
        <w:left w:val="none" w:sz="0" w:space="0" w:color="auto"/>
        <w:bottom w:val="none" w:sz="0" w:space="0" w:color="auto"/>
        <w:right w:val="none" w:sz="0" w:space="0" w:color="auto"/>
      </w:divBdr>
    </w:div>
    <w:div w:id="1693800648">
      <w:bodyDiv w:val="1"/>
      <w:marLeft w:val="0"/>
      <w:marRight w:val="0"/>
      <w:marTop w:val="0"/>
      <w:marBottom w:val="0"/>
      <w:divBdr>
        <w:top w:val="none" w:sz="0" w:space="0" w:color="auto"/>
        <w:left w:val="none" w:sz="0" w:space="0" w:color="auto"/>
        <w:bottom w:val="none" w:sz="0" w:space="0" w:color="auto"/>
        <w:right w:val="none" w:sz="0" w:space="0" w:color="auto"/>
      </w:divBdr>
    </w:div>
    <w:div w:id="1802772994">
      <w:bodyDiv w:val="1"/>
      <w:marLeft w:val="0"/>
      <w:marRight w:val="0"/>
      <w:marTop w:val="0"/>
      <w:marBottom w:val="0"/>
      <w:divBdr>
        <w:top w:val="none" w:sz="0" w:space="0" w:color="auto"/>
        <w:left w:val="none" w:sz="0" w:space="0" w:color="auto"/>
        <w:bottom w:val="none" w:sz="0" w:space="0" w:color="auto"/>
        <w:right w:val="none" w:sz="0" w:space="0" w:color="auto"/>
      </w:divBdr>
    </w:div>
    <w:div w:id="1812400637">
      <w:bodyDiv w:val="1"/>
      <w:marLeft w:val="0"/>
      <w:marRight w:val="0"/>
      <w:marTop w:val="0"/>
      <w:marBottom w:val="0"/>
      <w:divBdr>
        <w:top w:val="none" w:sz="0" w:space="0" w:color="auto"/>
        <w:left w:val="none" w:sz="0" w:space="0" w:color="auto"/>
        <w:bottom w:val="none" w:sz="0" w:space="0" w:color="auto"/>
        <w:right w:val="none" w:sz="0" w:space="0" w:color="auto"/>
      </w:divBdr>
    </w:div>
    <w:div w:id="1861312640">
      <w:bodyDiv w:val="1"/>
      <w:marLeft w:val="0"/>
      <w:marRight w:val="0"/>
      <w:marTop w:val="0"/>
      <w:marBottom w:val="0"/>
      <w:divBdr>
        <w:top w:val="none" w:sz="0" w:space="0" w:color="auto"/>
        <w:left w:val="none" w:sz="0" w:space="0" w:color="auto"/>
        <w:bottom w:val="none" w:sz="0" w:space="0" w:color="auto"/>
        <w:right w:val="none" w:sz="0" w:space="0" w:color="auto"/>
      </w:divBdr>
    </w:div>
    <w:div w:id="1890071467">
      <w:bodyDiv w:val="1"/>
      <w:marLeft w:val="0"/>
      <w:marRight w:val="0"/>
      <w:marTop w:val="0"/>
      <w:marBottom w:val="0"/>
      <w:divBdr>
        <w:top w:val="none" w:sz="0" w:space="0" w:color="auto"/>
        <w:left w:val="none" w:sz="0" w:space="0" w:color="auto"/>
        <w:bottom w:val="none" w:sz="0" w:space="0" w:color="auto"/>
        <w:right w:val="none" w:sz="0" w:space="0" w:color="auto"/>
      </w:divBdr>
    </w:div>
    <w:div w:id="1904100292">
      <w:bodyDiv w:val="1"/>
      <w:marLeft w:val="0"/>
      <w:marRight w:val="0"/>
      <w:marTop w:val="0"/>
      <w:marBottom w:val="0"/>
      <w:divBdr>
        <w:top w:val="none" w:sz="0" w:space="0" w:color="auto"/>
        <w:left w:val="none" w:sz="0" w:space="0" w:color="auto"/>
        <w:bottom w:val="none" w:sz="0" w:space="0" w:color="auto"/>
        <w:right w:val="none" w:sz="0" w:space="0" w:color="auto"/>
      </w:divBdr>
    </w:div>
    <w:div w:id="1942642111">
      <w:bodyDiv w:val="1"/>
      <w:marLeft w:val="0"/>
      <w:marRight w:val="0"/>
      <w:marTop w:val="0"/>
      <w:marBottom w:val="0"/>
      <w:divBdr>
        <w:top w:val="none" w:sz="0" w:space="0" w:color="auto"/>
        <w:left w:val="none" w:sz="0" w:space="0" w:color="auto"/>
        <w:bottom w:val="none" w:sz="0" w:space="0" w:color="auto"/>
        <w:right w:val="none" w:sz="0" w:space="0" w:color="auto"/>
      </w:divBdr>
    </w:div>
    <w:div w:id="1987926216">
      <w:bodyDiv w:val="1"/>
      <w:marLeft w:val="0"/>
      <w:marRight w:val="0"/>
      <w:marTop w:val="0"/>
      <w:marBottom w:val="0"/>
      <w:divBdr>
        <w:top w:val="none" w:sz="0" w:space="0" w:color="auto"/>
        <w:left w:val="none" w:sz="0" w:space="0" w:color="auto"/>
        <w:bottom w:val="none" w:sz="0" w:space="0" w:color="auto"/>
        <w:right w:val="none" w:sz="0" w:space="0" w:color="auto"/>
      </w:divBdr>
    </w:div>
    <w:div w:id="2020153211">
      <w:bodyDiv w:val="1"/>
      <w:marLeft w:val="0"/>
      <w:marRight w:val="0"/>
      <w:marTop w:val="0"/>
      <w:marBottom w:val="0"/>
      <w:divBdr>
        <w:top w:val="none" w:sz="0" w:space="0" w:color="auto"/>
        <w:left w:val="none" w:sz="0" w:space="0" w:color="auto"/>
        <w:bottom w:val="none" w:sz="0" w:space="0" w:color="auto"/>
        <w:right w:val="none" w:sz="0" w:space="0" w:color="auto"/>
      </w:divBdr>
    </w:div>
    <w:div w:id="2026976596">
      <w:bodyDiv w:val="1"/>
      <w:marLeft w:val="0"/>
      <w:marRight w:val="0"/>
      <w:marTop w:val="0"/>
      <w:marBottom w:val="0"/>
      <w:divBdr>
        <w:top w:val="none" w:sz="0" w:space="0" w:color="auto"/>
        <w:left w:val="none" w:sz="0" w:space="0" w:color="auto"/>
        <w:bottom w:val="none" w:sz="0" w:space="0" w:color="auto"/>
        <w:right w:val="none" w:sz="0" w:space="0" w:color="auto"/>
      </w:divBdr>
    </w:div>
    <w:div w:id="2032797307">
      <w:bodyDiv w:val="1"/>
      <w:marLeft w:val="0"/>
      <w:marRight w:val="0"/>
      <w:marTop w:val="0"/>
      <w:marBottom w:val="0"/>
      <w:divBdr>
        <w:top w:val="none" w:sz="0" w:space="0" w:color="auto"/>
        <w:left w:val="none" w:sz="0" w:space="0" w:color="auto"/>
        <w:bottom w:val="none" w:sz="0" w:space="0" w:color="auto"/>
        <w:right w:val="none" w:sz="0" w:space="0" w:color="auto"/>
      </w:divBdr>
    </w:div>
    <w:div w:id="2046515218">
      <w:bodyDiv w:val="1"/>
      <w:marLeft w:val="0"/>
      <w:marRight w:val="0"/>
      <w:marTop w:val="0"/>
      <w:marBottom w:val="0"/>
      <w:divBdr>
        <w:top w:val="none" w:sz="0" w:space="0" w:color="auto"/>
        <w:left w:val="none" w:sz="0" w:space="0" w:color="auto"/>
        <w:bottom w:val="none" w:sz="0" w:space="0" w:color="auto"/>
        <w:right w:val="none" w:sz="0" w:space="0" w:color="auto"/>
      </w:divBdr>
    </w:div>
    <w:div w:id="2075009426">
      <w:bodyDiv w:val="1"/>
      <w:marLeft w:val="0"/>
      <w:marRight w:val="0"/>
      <w:marTop w:val="0"/>
      <w:marBottom w:val="0"/>
      <w:divBdr>
        <w:top w:val="none" w:sz="0" w:space="0" w:color="auto"/>
        <w:left w:val="none" w:sz="0" w:space="0" w:color="auto"/>
        <w:bottom w:val="none" w:sz="0" w:space="0" w:color="auto"/>
        <w:right w:val="none" w:sz="0" w:space="0" w:color="auto"/>
      </w:divBdr>
    </w:div>
    <w:div w:id="2081948068">
      <w:bodyDiv w:val="1"/>
      <w:marLeft w:val="0"/>
      <w:marRight w:val="0"/>
      <w:marTop w:val="0"/>
      <w:marBottom w:val="0"/>
      <w:divBdr>
        <w:top w:val="none" w:sz="0" w:space="0" w:color="auto"/>
        <w:left w:val="none" w:sz="0" w:space="0" w:color="auto"/>
        <w:bottom w:val="none" w:sz="0" w:space="0" w:color="auto"/>
        <w:right w:val="none" w:sz="0" w:space="0" w:color="auto"/>
      </w:divBdr>
    </w:div>
    <w:div w:id="2084989260">
      <w:bodyDiv w:val="1"/>
      <w:marLeft w:val="0"/>
      <w:marRight w:val="0"/>
      <w:marTop w:val="0"/>
      <w:marBottom w:val="0"/>
      <w:divBdr>
        <w:top w:val="none" w:sz="0" w:space="0" w:color="auto"/>
        <w:left w:val="none" w:sz="0" w:space="0" w:color="auto"/>
        <w:bottom w:val="none" w:sz="0" w:space="0" w:color="auto"/>
        <w:right w:val="none" w:sz="0" w:space="0" w:color="auto"/>
      </w:divBdr>
    </w:div>
    <w:div w:id="2099014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sv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sv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4.svg"/><Relationship Id="rId29" Type="http://schemas.openxmlformats.org/officeDocument/2006/relationships/image" Target="media/image15.png"/><Relationship Id="rId11" Type="http://schemas.microsoft.com/office/2016/09/relationships/commentsIds" Target="commentsIds.xml"/><Relationship Id="rId24" Type="http://schemas.openxmlformats.org/officeDocument/2006/relationships/image" Target="media/image10.svg"/><Relationship Id="rId32" Type="http://schemas.openxmlformats.org/officeDocument/2006/relationships/image" Target="media/image18.sv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sv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image" Target="media/image2.emf"/><Relationship Id="rId22" Type="http://schemas.openxmlformats.org/officeDocument/2006/relationships/image" Target="media/image8.svg"/><Relationship Id="rId27" Type="http://schemas.openxmlformats.org/officeDocument/2006/relationships/image" Target="media/image13.png"/><Relationship Id="rId30" Type="http://schemas.openxmlformats.org/officeDocument/2006/relationships/image" Target="media/image16.sv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svg"/><Relationship Id="rId64" Type="http://schemas.openxmlformats.org/officeDocument/2006/relationships/image" Target="media/image50.svg"/><Relationship Id="rId69" Type="http://schemas.openxmlformats.org/officeDocument/2006/relationships/image" Target="media/image55.png"/><Relationship Id="rId8" Type="http://schemas.openxmlformats.org/officeDocument/2006/relationships/hyperlink" Target="mailto:maddiewallace@arizona.edu" TargetMode="External"/><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footer" Target="footer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svg"/><Relationship Id="rId41" Type="http://schemas.openxmlformats.org/officeDocument/2006/relationships/image" Target="media/image27.png"/><Relationship Id="rId54" Type="http://schemas.openxmlformats.org/officeDocument/2006/relationships/image" Target="media/image40.svg"/><Relationship Id="rId62" Type="http://schemas.openxmlformats.org/officeDocument/2006/relationships/image" Target="media/image48.svg"/><Relationship Id="rId70" Type="http://schemas.openxmlformats.org/officeDocument/2006/relationships/hyperlink" Target="https://www.R-project.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svg"/><Relationship Id="rId36" Type="http://schemas.openxmlformats.org/officeDocument/2006/relationships/image" Target="media/image22.sv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svg"/><Relationship Id="rId60" Type="http://schemas.openxmlformats.org/officeDocument/2006/relationships/image" Target="media/image46.png"/><Relationship Id="rId65" Type="http://schemas.openxmlformats.org/officeDocument/2006/relationships/image" Target="media/image51.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footer" Target="footer2.xml"/><Relationship Id="rId39" Type="http://schemas.openxmlformats.org/officeDocument/2006/relationships/image" Target="media/image25.png"/><Relationship Id="rId34" Type="http://schemas.openxmlformats.org/officeDocument/2006/relationships/image" Target="media/image20.svg"/><Relationship Id="rId50" Type="http://schemas.openxmlformats.org/officeDocument/2006/relationships/image" Target="media/image36.sv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hyperlink" Target="https://github.com/ameztegui/Plastic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F5834C-EEE7-2E41-8BD4-65C50AC6E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51</Pages>
  <Words>48683</Words>
  <Characters>277497</Characters>
  <Application>Microsoft Office Word</Application>
  <DocSecurity>0</DocSecurity>
  <Lines>2312</Lines>
  <Paragraphs>651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Wallace, Madeleine - (maddiewallace)</dc:creator>
  <cp:keywords/>
  <dc:description/>
  <cp:lastModifiedBy>Wallace, Madeleine - (maddiewallace)</cp:lastModifiedBy>
  <cp:revision>13</cp:revision>
  <cp:lastPrinted>2025-02-08T21:43:00Z</cp:lastPrinted>
  <dcterms:created xsi:type="dcterms:W3CDTF">2025-06-02T22:52:00Z</dcterms:created>
  <dcterms:modified xsi:type="dcterms:W3CDTF">2025-08-04T17:05:00Z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zotero-version="7.0.18"&gt;&lt;session id="luUD3FG2"/&gt;&lt;style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